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FB034" w14:textId="77777777" w:rsidR="0020558D" w:rsidRDefault="00251742">
      <w:pPr>
        <w:pStyle w:val="Title"/>
      </w:pPr>
      <w:r>
        <w:t>Northern Pikeminnow Abundance in Deadwater Slough, Salmon River, Idaho and Potential Impacts to Local Chinook Salmon Populations</w:t>
      </w:r>
    </w:p>
    <w:p w14:paraId="66D7848B" w14:textId="77777777" w:rsidR="0020558D" w:rsidRDefault="00251742">
      <w:pPr>
        <w:pStyle w:val="Author"/>
      </w:pPr>
      <w:r>
        <w:t>Michael W. Ackerman</w:t>
      </w:r>
      <w:r>
        <w:rPr>
          <w:vertAlign w:val="superscript"/>
        </w:rPr>
        <w:t>1,2,✉</w:t>
      </w:r>
      <w:r>
        <w:t>, Nicholas J. Porter</w:t>
      </w:r>
      <w:r>
        <w:rPr>
          <w:vertAlign w:val="superscript"/>
        </w:rPr>
        <w:t>2</w:t>
      </w:r>
      <w:r>
        <w:t>, Kevin E. See</w:t>
      </w:r>
      <w:r>
        <w:rPr>
          <w:vertAlign w:val="superscript"/>
        </w:rPr>
        <w:t>2,3</w:t>
      </w:r>
      <w:r>
        <w:t>, Michael S. Hall</w:t>
      </w:r>
      <w:r>
        <w:rPr>
          <w:vertAlign w:val="superscript"/>
        </w:rPr>
        <w:t>2</w:t>
      </w:r>
      <w:r>
        <w:t>, Tara E. Blackman</w:t>
      </w:r>
      <w:r>
        <w:rPr>
          <w:vertAlign w:val="superscript"/>
        </w:rPr>
        <w:t>4</w:t>
      </w:r>
      <w:r>
        <w:t>, and Richard A. Carmichael</w:t>
      </w:r>
      <w:r>
        <w:rPr>
          <w:vertAlign w:val="superscript"/>
        </w:rPr>
        <w:t>2</w:t>
      </w:r>
    </w:p>
    <w:p w14:paraId="7504B789" w14:textId="77777777" w:rsidR="0020558D" w:rsidRDefault="00251742">
      <w:pPr>
        <w:pStyle w:val="Date"/>
      </w:pPr>
      <w:r>
        <w:t>01 February, 2022</w:t>
      </w:r>
    </w:p>
    <w:p w14:paraId="51020A50" w14:textId="77777777" w:rsidR="0020558D" w:rsidRDefault="00251742">
      <w:pPr>
        <w:pStyle w:val="FirstParagraph"/>
      </w:pPr>
      <w:r>
        <w:rPr>
          <w:vertAlign w:val="superscript"/>
        </w:rPr>
        <w:t>1</w:t>
      </w:r>
      <w:r>
        <w:t xml:space="preserve"> Mount Hood Environmental, PO Box 4282, McCall, Idaho, 83638, USA</w:t>
      </w:r>
      <w:r>
        <w:br/>
      </w:r>
      <w:r>
        <w:rPr>
          <w:vertAlign w:val="superscript"/>
        </w:rPr>
        <w:t>2</w:t>
      </w:r>
      <w:r>
        <w:t xml:space="preserve"> Biomark, Inc., 705 South 8th Street, Boise, Idaho, 83702, USA</w:t>
      </w:r>
      <w:r>
        <w:br/>
      </w:r>
      <w:r>
        <w:rPr>
          <w:vertAlign w:val="superscript"/>
        </w:rPr>
        <w:t>3</w:t>
      </w:r>
      <w:r>
        <w:t xml:space="preserve"> Washington Department of Fish and Wildife, Fish Program, Science Division, 1111 Washington Street NE, Olympia, Washington, 98501, USA</w:t>
      </w:r>
      <w:r>
        <w:br/>
      </w:r>
      <w:r>
        <w:rPr>
          <w:vertAlign w:val="superscript"/>
        </w:rPr>
        <w:t>4</w:t>
      </w:r>
      <w:r>
        <w:t xml:space="preserve"> Mount Hood Environmental, 39085 Pioneer Boulevard #100 Mezzanine, Sandy, Oregon, 97055, USA</w:t>
      </w:r>
    </w:p>
    <w:p w14:paraId="56528F87" w14:textId="77777777" w:rsidR="0020558D" w:rsidRDefault="00251742">
      <w:pPr>
        <w:pStyle w:val="BodyText"/>
      </w:pPr>
      <w:r>
        <w:rPr>
          <w:vertAlign w:val="superscript"/>
        </w:rPr>
        <w:t>✉</w:t>
      </w:r>
      <w:r>
        <w:t xml:space="preserve"> Correspondence: </w:t>
      </w:r>
      <w:hyperlink r:id="rId7">
        <w:r>
          <w:rPr>
            <w:rStyle w:val="Hyperlink"/>
          </w:rPr>
          <w:t>Michael W. Ackerman &lt;</w:t>
        </w:r>
        <w:hyperlink r:id="rId8">
          <w:r>
            <w:rPr>
              <w:rStyle w:val="Hyperlink"/>
            </w:rPr>
            <w:t>mike.ackerman@mthoodenvironmental.com</w:t>
          </w:r>
        </w:hyperlink>
        <w:r>
          <w:rPr>
            <w:rStyle w:val="Hyperlink"/>
          </w:rPr>
          <w:t>&gt;</w:t>
        </w:r>
      </w:hyperlink>
    </w:p>
    <w:p w14:paraId="38592089" w14:textId="77777777" w:rsidR="0020558D" w:rsidRDefault="00251742">
      <w:pPr>
        <w:pStyle w:val="BodyText"/>
      </w:pPr>
      <w:r>
        <w:t>Keywords: Northern Pikeminnow; Chinook Salmon; predation; mark-recapture; bioenergetics</w:t>
      </w:r>
    </w:p>
    <w:p w14:paraId="4E41F03A" w14:textId="77777777" w:rsidR="0020558D" w:rsidRDefault="00251742">
      <w:r>
        <w:br w:type="page"/>
      </w:r>
    </w:p>
    <w:p w14:paraId="52A9AD59" w14:textId="77777777" w:rsidR="0020558D" w:rsidRDefault="00251742">
      <w:pPr>
        <w:pStyle w:val="Heading2"/>
      </w:pPr>
      <w:bookmarkStart w:id="0" w:name="abstract"/>
      <w:r>
        <w:lastRenderedPageBreak/>
        <w:t>Abstract</w:t>
      </w:r>
    </w:p>
    <w:p w14:paraId="526C05B9" w14:textId="457831AF" w:rsidR="0020558D" w:rsidRDefault="00251742">
      <w:pPr>
        <w:pStyle w:val="FirstParagraph"/>
      </w:pPr>
      <w:r>
        <w:t>Predation of emigrating juvenile salmonids by piscivorous fishes is perhaps an under-appreciated source of mortality hind</w:t>
      </w:r>
      <w:ins w:id="1" w:author="Mike Ackerman" w:date="2022-02-01T18:55:00Z">
        <w:r w:rsidR="0066426B">
          <w:t>ering</w:t>
        </w:r>
      </w:ins>
      <w:del w:id="2" w:author="Mike Ackerman" w:date="2022-02-01T18:55:00Z">
        <w:r w:rsidDel="0066426B">
          <w:delText>inger</w:delText>
        </w:r>
      </w:del>
      <w:r>
        <w:t xml:space="preserve"> population recovery efforts in the Columbia River basin. Reservoirs and tailraces associated with dams on the Snake and Columbia river have created favorable conditions for fishes known to consume juvenile salmonids. The native Northern Pikeminnow are one of these fish</w:t>
      </w:r>
      <w:del w:id="3" w:author="Mike Ackerman" w:date="2022-02-01T18:57:00Z">
        <w:r w:rsidDel="0066426B">
          <w:delText>ed</w:delText>
        </w:r>
      </w:del>
      <w:r>
        <w:t xml:space="preserve"> and have been estimate</w:t>
      </w:r>
      <w:ins w:id="4" w:author="Mike Ackerman" w:date="2022-02-01T18:57:00Z">
        <w:r w:rsidR="0066426B">
          <w:t>d</w:t>
        </w:r>
      </w:ins>
      <w:r>
        <w:t xml:space="preserve"> to consume ~8% of the approximately 200 million juvenile salmonids emigrating through the lower Snake and Columbia rivers, annually. Less is known about the interaction between upstream, river-dwelling Northern Pikeminnow and their impacts on salmonid recovery above these reservoir systems. In this study, we examine the abundance of Northern Pikeminnow in a slow-water reach of the Salmon River, Idaho, known as Deadwater Slough, and consider potential impacts of them on local Chinook Salmon populations. The reach was (at least partially) formed by the failure of a small mining dam in a nearby drainage during the late 19th century</w:t>
      </w:r>
      <w:ins w:id="5" w:author="Mike Ackerman" w:date="2022-02-01T18:59:00Z">
        <w:r w:rsidR="00502B65">
          <w:t xml:space="preserve">. </w:t>
        </w:r>
      </w:ins>
      <w:ins w:id="6" w:author="Mike Ackerman" w:date="2022-02-01T19:00:00Z">
        <w:r w:rsidR="00502B65">
          <w:t>It</w:t>
        </w:r>
      </w:ins>
      <w:del w:id="7" w:author="Mike Ackerman" w:date="2022-02-01T18:59:00Z">
        <w:r w:rsidDel="00502B65">
          <w:delText xml:space="preserve"> and</w:delText>
        </w:r>
      </w:del>
      <w:r>
        <w:t xml:space="preserve"> contains historically important overwinter rearing habitat and is a migration corridor for Chinook Salmon a</w:t>
      </w:r>
      <w:ins w:id="8" w:author="Mike Ackerman" w:date="2022-02-01T19:01:00Z">
        <w:r w:rsidR="00502B65">
          <w:t>s well as</w:t>
        </w:r>
      </w:ins>
      <w:del w:id="9" w:author="Mike Ackerman" w:date="2022-02-01T19:01:00Z">
        <w:r w:rsidDel="00502B65">
          <w:delText>nd</w:delText>
        </w:r>
      </w:del>
      <w:r>
        <w:t xml:space="preserve"> other Endangered Species Act-listed species including steelhead and Sockeye Salmon. We estimated the </w:t>
      </w:r>
      <w:ins w:id="10" w:author="Mike Ackerman" w:date="2022-02-01T19:02:00Z">
        <w:r w:rsidR="00502B65">
          <w:t xml:space="preserve">annual </w:t>
        </w:r>
      </w:ins>
      <w:r>
        <w:t>abundance of Northern Pikeminnow in Deadwater Slough to be 27,874 in the fall and 19,499 in the spring during the peak emigrations of juvenile Chinook Salmon. Assuming a scenario where 60% of the Northern Pikeminnow diet is fish, of which 50% is Chinook Salmon, we estimated the Northern Pikeminnow population to consume 95,120 juvenile Chinook Salmon, annually. In the most conservative scenario where 30% of diet is fish and 30% of fish are juvenile Chinook Salmon</w:t>
      </w:r>
      <w:ins w:id="11" w:author="Mike Ackerman" w:date="2022-02-01T19:02:00Z">
        <w:r w:rsidR="00335B52">
          <w:t>,</w:t>
        </w:r>
      </w:ins>
      <w:r>
        <w:t xml:space="preserve"> 47,079 juveniles are consumed. Using a sensitivity analysis, we further considered potential impacts to </w:t>
      </w:r>
      <w:ins w:id="12" w:author="Mike Ackerman" w:date="2022-02-01T19:04:00Z">
        <w:r w:rsidR="00335B52">
          <w:t>Chinook</w:t>
        </w:r>
      </w:ins>
      <w:ins w:id="13" w:author="Mike Ackerman" w:date="2022-02-01T20:23:00Z">
        <w:r w:rsidR="000A0A19">
          <w:t xml:space="preserve"> </w:t>
        </w:r>
      </w:ins>
      <w:r>
        <w:t xml:space="preserve">adult returns to local populations. Given the size of the Salmon River, the estimated Northern Pikeminnow densities for Deadwater Slough are </w:t>
      </w:r>
      <w:r>
        <w:lastRenderedPageBreak/>
        <w:t>remarkable and predation from the population likely has consequential impacts on Chinook Salmon in the Upper Salmon River major population group, thereby hindering local recovery efforts.</w:t>
      </w:r>
    </w:p>
    <w:p w14:paraId="1524749C" w14:textId="77777777" w:rsidR="0020558D" w:rsidRDefault="00251742">
      <w:r>
        <w:br w:type="page"/>
      </w:r>
    </w:p>
    <w:p w14:paraId="329A3574" w14:textId="77777777" w:rsidR="0020558D" w:rsidRDefault="00251742">
      <w:pPr>
        <w:pStyle w:val="Heading1"/>
      </w:pPr>
      <w:bookmarkStart w:id="14" w:name="introduction"/>
      <w:bookmarkEnd w:id="0"/>
      <w:r>
        <w:lastRenderedPageBreak/>
        <w:t>Introduction</w:t>
      </w:r>
    </w:p>
    <w:p w14:paraId="61016021" w14:textId="77777777" w:rsidR="0020558D" w:rsidRDefault="00251742">
      <w:pPr>
        <w:pStyle w:val="FirstParagraph"/>
      </w:pPr>
      <w:r>
        <w:t xml:space="preserve">The Snake and Columbia rivers drain a network of inland tributaries that provide essential spawning and rearing habitat for anadromous Pacific salmon </w:t>
      </w:r>
      <w:r>
        <w:rPr>
          <w:i/>
          <w:iCs/>
        </w:rPr>
        <w:t>Oncorhynchus</w:t>
      </w:r>
      <w:r>
        <w:t xml:space="preserve"> spp. and steelhead </w:t>
      </w:r>
      <w:r>
        <w:rPr>
          <w:i/>
          <w:iCs/>
        </w:rPr>
        <w:t>O. mykiss</w:t>
      </w:r>
      <w:r>
        <w:t>. These fishes were historically abundant throughout the basin and consequently have tremendous ecological, cultural, and economic value (Lewis et al. 2019; Atlas et al. 2021).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 (Justice et al. 2017; Clark et al. 2020; Crozier et al. 2020). Consequently, action agencies have made considerable investments in the rehabilitation of tributary ecosystems and evaluation of factors attributed to the species decline (Roni et al. 2018; White et al. 2021).</w:t>
      </w:r>
    </w:p>
    <w:p w14:paraId="0CD1CCA6" w14:textId="0A638B4B" w:rsidR="0020558D" w:rsidRDefault="00251742">
      <w:pPr>
        <w:pStyle w:val="BodyText"/>
      </w:pPr>
      <w:r>
        <w:t xml:space="preserve">One potentially important, but perhaps under-appreciated source of salmonid mortality is predation on emigrating juveniles by piscivorous fishes. In the lower mainstem Snake and Columbia </w:t>
      </w:r>
      <w:ins w:id="15" w:author="Mike Ackerman" w:date="2022-02-01T19:09:00Z">
        <w:r w:rsidR="00920066">
          <w:t>R</w:t>
        </w:r>
      </w:ins>
      <w:del w:id="16" w:author="Mike Ackerman" w:date="2022-02-01T19:09:00Z">
        <w:r w:rsidDel="00920066">
          <w:delText>r</w:delText>
        </w:r>
      </w:del>
      <w:r>
        <w:t xml:space="preserve">ivers it is estimated that predation on out-migrating salmonids during peak emigration has a significant negative impact on the overall population and success of recovery (Fresh et al. 2003; Winther et al. 2020). Dams and reservoirs in the Columbia River are the primary locations associated with high rates of piscine predation on salmonids (Petersen 1994; Ward et al. 1995). There are generally two mechanisms that explain these high predation zones. First, migration (movement) rates of juvenile salmon are reduced during reservoir passage (Venditti et al. 2000), thereby increasing the time migrating smolts are vulnerable to predation. Second, reservoirs and downstream tailraces associated with dams on the Snake and Columbia </w:t>
      </w:r>
      <w:r>
        <w:lastRenderedPageBreak/>
        <w:t xml:space="preserve">rivers create favorable slow-water habitat for predatory fishes known to consume juvenile salmonids, such as the Northern Pikeminnow </w:t>
      </w:r>
      <w:r>
        <w:rPr>
          <w:i/>
          <w:iCs/>
        </w:rPr>
        <w:t>Ptychocheilus oregonsis</w:t>
      </w:r>
      <w:r>
        <w:t>. Northern Pikeminnow tolerate and thrive in relatively warm, slow water habitats (Wydoski and Whitney 2003) and consequently have benefited from dams on the Columbia River, becoming abundant predators of salmonid outmigrants (Knutsen and Ward 1999). Indeed, Northern Pikeminnow are estimated to consume ~8% (16.4 million) of the approximately 200 million juvenile salmonids emigrating through the lower Snake and Columbia Rivers, annually (Beamesderfer et al. 1996).</w:t>
      </w:r>
    </w:p>
    <w:p w14:paraId="67A4BD0A" w14:textId="4E3BB438" w:rsidR="0020558D" w:rsidRDefault="00251742">
      <w:pPr>
        <w:pStyle w:val="BodyText"/>
      </w:pPr>
      <w:r>
        <w:t>Most predation studies have focused on reservoirs (Murphy et al. 2021) and mainstem reaches (Tabor et al. 1993; Ward et al. 1995; Shively et al. 1996; Zimmerman and Ward 1999) of the Columbia River basin</w:t>
      </w:r>
      <w:ins w:id="17" w:author="Mike Ackerman" w:date="2022-02-01T19:09:00Z">
        <w:r w:rsidR="00920066">
          <w:t>.</w:t>
        </w:r>
      </w:ins>
      <w:r>
        <w:t xml:space="preserve"> </w:t>
      </w:r>
      <w:ins w:id="18" w:author="Mike Ackerman" w:date="2022-02-01T19:09:00Z">
        <w:r w:rsidR="00920066">
          <w:t>C</w:t>
        </w:r>
      </w:ins>
      <w:del w:id="19" w:author="Mike Ackerman" w:date="2022-02-01T19:09:00Z">
        <w:r w:rsidDel="00920066">
          <w:delText>whereas c</w:delText>
        </w:r>
      </w:del>
      <w:r>
        <w:t xml:space="preserve">onsiderably less is known about the interaction between upstream, river-dwelling piscivorous fishes and their impacts on salmonid recovery above the reservoir systems (Rubenson et al. 2020).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 </w:t>
      </w:r>
      <w:r>
        <w:rPr>
          <w:i/>
          <w:iCs/>
        </w:rPr>
        <w:t>O. tshawytscha</w:t>
      </w:r>
      <w:r>
        <w:t xml:space="preserve">, and is inhabited by piscivorous predators, including Northern Pikeminnow and Smallmouth Bass </w:t>
      </w:r>
      <w:r>
        <w:rPr>
          <w:i/>
          <w:iCs/>
        </w:rPr>
        <w:t>Micropterus dolomieu</w:t>
      </w:r>
      <w:r>
        <w:t xml:space="preserve">. Further, the slough is part of the migratory pathway of the endangered Snake River Sockeye Salmon </w:t>
      </w:r>
      <w:r>
        <w:rPr>
          <w:i/>
          <w:iCs/>
        </w:rPr>
        <w:t>O. nerka</w:t>
      </w:r>
      <w:r>
        <w:t xml:space="preserve"> population (Axel et al. 2015) and several populations of threatened Snake River steelhead.</w:t>
      </w:r>
    </w:p>
    <w:p w14:paraId="35F52670" w14:textId="77777777" w:rsidR="0020558D" w:rsidRDefault="00251742">
      <w:pPr>
        <w:pStyle w:val="BodyText"/>
      </w:pPr>
      <w:r>
        <w:t xml:space="preserve">Quantifying mortality associated with piscine predation in upstream habitats of the Salmon River is of particular interest for spring/summer-run Chinook Salmon (hereafter Chinook Salmon) in </w:t>
      </w:r>
      <w:r>
        <w:lastRenderedPageBreak/>
        <w:t>the Upper Salmon major population group (MPG). The Salmon River was historically the most productive tributary for Chinook Salmon in the Columbia River basin (Nemeth and Kiefer 1999),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 (NOAA 2017). The Lemhi River historically contained the largest Chinook Salmon population within the MPG and is an intensively monitored watershed to measure responses to restoration actions (Zimmerman et al. 2012). The Upper Salmon MPG are stream-type Chinook Salmon and exhibit two distinct migration tactics; downstream rearing (DSR) and natal reach rearing (NRR) (Copeland et al. 2014).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 (Dodson et al. 2013). Deadwater Slough represents an important habitat for the Upper Salmon MPG as is supports rearing and migration of juveniles from all populations including fall DSR and spring NRR migrants.</w:t>
      </w:r>
    </w:p>
    <w:p w14:paraId="18D06F8E" w14:textId="77777777" w:rsidR="0020558D" w:rsidRDefault="00251742">
      <w:pPr>
        <w:pStyle w:val="BodyText"/>
      </w:pPr>
      <w:r>
        <w:t xml:space="preserve">Recent studies have examined the downstream movement, distribution, and apparent survival (hereafter ‘survival’) of juvenile salmonid emigrants through the Salmon River, including the Deadwater Slough reach. Sockeye Salmon migrating through the mainstem Salmon River during spring were estimated to have substantially reduced survival in the Deadwater Slough reach </w:t>
      </w:r>
      <w:r>
        <w:lastRenderedPageBreak/>
        <w:t>(Axel et al. 2015). Similarly, emigrating DSR Chinook Salmon had an approximate 10% reduction in transition probability through the Deadwater Slough compared to surrounding reaches during fall and early winter months (Ackerman et al. 2018; Porter et al. 2019). Low survival was attributed to low-velocity water delaying movement rates, thereby increasing predation risk.</w:t>
      </w:r>
    </w:p>
    <w:p w14:paraId="0F545E66" w14:textId="77777777" w:rsidR="0020558D" w:rsidRDefault="00251742">
      <w:pPr>
        <w:pStyle w:val="BodyText"/>
      </w:pPr>
      <w:r>
        <w:t>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14:paraId="32B6314B" w14:textId="77777777" w:rsidR="0020558D" w:rsidRDefault="00251742">
      <w:pPr>
        <w:pStyle w:val="Compact"/>
        <w:numPr>
          <w:ilvl w:val="0"/>
          <w:numId w:val="15"/>
        </w:numPr>
      </w:pPr>
      <w:r>
        <w:t>Estimate the abundance of Northern Pikeminnow in the Deadwater Slough during the peaks of fall DSR and spring NRR juvenile emigrations;</w:t>
      </w:r>
    </w:p>
    <w:p w14:paraId="128DD39B" w14:textId="77777777" w:rsidR="0020558D" w:rsidRDefault="00251742">
      <w:pPr>
        <w:pStyle w:val="Compact"/>
        <w:numPr>
          <w:ilvl w:val="0"/>
          <w:numId w:val="15"/>
        </w:numPr>
      </w:pPr>
      <w:r>
        <w:t>Document predation on juvenile Chinook Salmon during the DSR and NRR emigration periods using gastric lavage;</w:t>
      </w:r>
    </w:p>
    <w:p w14:paraId="65FB8E1D" w14:textId="77777777" w:rsidR="0020558D" w:rsidRDefault="00251742">
      <w:pPr>
        <w:pStyle w:val="Compact"/>
        <w:numPr>
          <w:ilvl w:val="0"/>
          <w:numId w:val="15"/>
        </w:numPr>
      </w:pPr>
      <w:r>
        <w:t>Use a bioenergetics approach to estimate consumption potential (grams) of the Northern Pikeminnow population on DSR and NRR Chinook Salmon emigrants at Deadwater Slough;</w:t>
      </w:r>
    </w:p>
    <w:p w14:paraId="7E87E033" w14:textId="77777777" w:rsidR="0020558D" w:rsidRDefault="00251742">
      <w:pPr>
        <w:pStyle w:val="Compact"/>
        <w:numPr>
          <w:ilvl w:val="0"/>
          <w:numId w:val="15"/>
        </w:numPr>
      </w:pPr>
      <w:r>
        <w:t>Estimate how consumption of juvenile Chinook Salmon emigrants at Deadwater Slough by Northern Pikeminnow may impact adult returns to the Upper Salmon MPG.</w:t>
      </w:r>
    </w:p>
    <w:p w14:paraId="3DB0F36C" w14:textId="77777777" w:rsidR="0020558D" w:rsidRDefault="00251742">
      <w:pPr>
        <w:pStyle w:val="Heading1"/>
      </w:pPr>
      <w:bookmarkStart w:id="20" w:name="methods"/>
      <w:bookmarkEnd w:id="14"/>
      <w:r>
        <w:lastRenderedPageBreak/>
        <w:t>Methods</w:t>
      </w:r>
    </w:p>
    <w:p w14:paraId="4877497B" w14:textId="77777777" w:rsidR="0020558D" w:rsidRDefault="00251742">
      <w:pPr>
        <w:pStyle w:val="Heading2"/>
      </w:pPr>
      <w:bookmarkStart w:id="21" w:name="study-site"/>
      <w:r>
        <w:t>Study Site</w:t>
      </w:r>
    </w:p>
    <w:p w14:paraId="234AC5F5" w14:textId="6C224E0B" w:rsidR="0020558D" w:rsidRDefault="00251742">
      <w:pPr>
        <w:pStyle w:val="FirstParagraph"/>
      </w:pPr>
      <w:r>
        <w:t>The Deadwater Slough is an approximately 1.9 km section of the mainstem Salmon River located roughly 6 river kilometers (rkm) downstream from the town of North Fork, Idaho (Figure 1).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 (Emerson 1973). That sediment formed an alluvial fan which created a slow, deep section in the river, spanning approximately 12 hectares, averaging 68 m wide, and resembling a small reservoir.</w:t>
      </w:r>
    </w:p>
    <w:p w14:paraId="06990C6B" w14:textId="77777777" w:rsidR="0020558D" w:rsidRDefault="00251742">
      <w:pPr>
        <w:pStyle w:val="Heading2"/>
      </w:pPr>
      <w:bookmarkStart w:id="22" w:name="northern-pikeminnow-demographics"/>
      <w:bookmarkEnd w:id="21"/>
      <w:r>
        <w:t>Northern Pikeminnow Demographics</w:t>
      </w:r>
    </w:p>
    <w:p w14:paraId="387E1221" w14:textId="77777777" w:rsidR="0020558D" w:rsidRDefault="00251742">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w:t>
      </w:r>
      <w:r>
        <w:lastRenderedPageBreak/>
        <w:t>fall surveys were constrained to two weeks to minimize Northern Pikeminnow immigration/emigration.</w:t>
      </w:r>
    </w:p>
    <w:p w14:paraId="578A4ABD" w14:textId="77777777" w:rsidR="0020558D" w:rsidRDefault="00251742">
      <w:pPr>
        <w:pStyle w:val="BodyText"/>
      </w:pPr>
      <w:r>
        <w:t>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14:paraId="6F620AD3" w14:textId="77777777" w:rsidR="0020558D" w:rsidRDefault="00251742">
      <w:pPr>
        <w:pStyle w:val="BodyText"/>
      </w:pPr>
      <w:r>
        <w:t>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14:paraId="1F463C83" w14:textId="77777777" w:rsidR="0020558D" w:rsidRDefault="00251742">
      <w:pPr>
        <w:pStyle w:val="BodyText"/>
      </w:pPr>
      <w:r>
        <w:t xml:space="preserve">Two types of mark-recapture estimators were used to explore variation in abundance estimates: a single census and a multiple census estimator. For the single census estimator, we treated the </w:t>
      </w:r>
      <w:r>
        <w:lastRenderedPageBreak/>
        <w:t>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14:paraId="648C2ACE" w14:textId="77777777" w:rsidR="0020558D" w:rsidRDefault="00251742">
      <w:pPr>
        <w:pStyle w:val="BodyText"/>
      </w:pPr>
      <w:r>
        <w:t>For the single census estimator, we used the Chapman-modified Lincoln-Peterson estimator:</w:t>
      </w:r>
    </w:p>
    <w:p w14:paraId="70530A08" w14:textId="77777777" w:rsidR="0020558D" w:rsidRDefault="00553DCD">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3CB4D602" w14:textId="77777777" w:rsidR="0020558D" w:rsidRDefault="00251742">
      <w:pPr>
        <w:pStyle w:val="FirstParagraph"/>
      </w:pPr>
      <w:r>
        <w:t xml:space="preserve">where </w:t>
      </w:r>
      <m:oMath>
        <m:r>
          <w:rPr>
            <w:rFonts w:ascii="Cambria Math" w:hAnsi="Cambria Math"/>
          </w:rPr>
          <m:t>M</m:t>
        </m:r>
      </m:oMath>
      <w:r>
        <w:t xml:space="preserve"> is the total number of fish marked and returned to the population during the first event (week), </w:t>
      </w:r>
      <m:oMath>
        <m:r>
          <w:rPr>
            <w:rFonts w:ascii="Cambria Math" w:hAnsi="Cambria Math"/>
          </w:rPr>
          <m:t>n</m:t>
        </m:r>
      </m:oMath>
      <w:r>
        <w:t xml:space="preserve"> is the total number of fish caught in the second event (week), and </w:t>
      </w:r>
      <m:oMath>
        <m:r>
          <w:rPr>
            <w:rFonts w:ascii="Cambria Math" w:hAnsi="Cambria Math"/>
          </w:rPr>
          <m:t>m</m:t>
        </m:r>
      </m:oMath>
      <w:r>
        <w:t xml:space="preserve"> is the number of marked fish caught during the second week. For a multiple census estimator, we used the Schnabel method:</w:t>
      </w:r>
    </w:p>
    <w:p w14:paraId="0082E35F" w14:textId="77777777" w:rsidR="0020558D" w:rsidRDefault="00553DCD">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3859626B" w14:textId="77777777" w:rsidR="0020558D" w:rsidRDefault="00251742">
      <w:pPr>
        <w:pStyle w:val="FirstParagraph"/>
      </w:pPr>
      <w:r>
        <w:t xml:space="preserve">where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each survey (day), </w:t>
      </w:r>
      <m:oMath>
        <m:r>
          <w:rPr>
            <w:rFonts w:ascii="Cambria Math" w:hAnsi="Cambria Math"/>
          </w:rPr>
          <m:t>i</m:t>
        </m:r>
      </m:oMath>
      <w:r>
        <w:t>. With small numbers of recaptures, it may not be appropriate to calculate the standard error of the Schnabel estimator, but the 95% confidence intervals can be calculated using a Poisson approximation (Krebs 1999). The Schnabel estimator is essentially the weighted average of a series of Chapman-modified Lincoln-Peterson estimators.</w:t>
      </w:r>
    </w:p>
    <w:p w14:paraId="58217179" w14:textId="4CB4238D" w:rsidR="0020558D" w:rsidRDefault="00251742">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w:t>
      </w:r>
      <w:r>
        <w:lastRenderedPageBreak/>
        <w:t>adjusted the Schnabel estimator</w:t>
      </w:r>
      <w:ins w:id="23" w:author="Mike Ackerman" w:date="2022-02-01T19:31:00Z">
        <w:r w:rsidR="00B06643">
          <w:t>,</w:t>
        </w:r>
      </w:ins>
      <w:r>
        <w:t xml:space="preserve"> which assumed that marked and released fish during each survey day were not available for recapture for 48 hours. The adjusted Schnabel estimator, which we refer to as the “delayed mixing” Schnabel estimator, would also account for marked fish being “hook shy” for 48 hours following release.</w:t>
      </w:r>
    </w:p>
    <w:p w14:paraId="160B02A8" w14:textId="77777777" w:rsidR="0020558D" w:rsidRDefault="00553DCD">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1</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3F719663" w14:textId="77777777" w:rsidR="0020558D" w:rsidRDefault="00251742">
      <w:pPr>
        <w:pStyle w:val="FirstParagraph"/>
      </w:pPr>
      <w:r>
        <w:t>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14:paraId="03A32604" w14:textId="77777777" w:rsidR="0020558D" w:rsidRDefault="00553DCD">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spring</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N</m:t>
                  </m:r>
                </m:e>
              </m:bar>
            </m:e>
            <m:sub>
              <m:r>
                <w:rPr>
                  <w:rFonts w:ascii="Cambria Math" w:hAnsi="Cambria Math"/>
                </w:rPr>
                <m:t>fall</m:t>
              </m:r>
            </m:sub>
          </m:sSub>
          <m:r>
            <m:rPr>
              <m:sty m:val="p"/>
            </m:rPr>
            <w:rPr>
              <w:rFonts w:ascii="Cambria Math" w:hAnsi="Cambria Math"/>
            </w:rPr>
            <m:t>*</m:t>
          </m:r>
          <m:f>
            <m:fPr>
              <m:ctrlPr>
                <w:rPr>
                  <w:rFonts w:ascii="Cambria Math" w:hAnsi="Cambria Math"/>
                </w:rPr>
              </m:ctrlPr>
            </m:fPr>
            <m:num>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spring</m:t>
                  </m:r>
                </m:sub>
              </m:sSub>
            </m:num>
            <m:den>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fall</m:t>
                  </m:r>
                </m:sub>
              </m:sSub>
            </m:den>
          </m:f>
        </m:oMath>
      </m:oMathPara>
    </w:p>
    <w:p w14:paraId="24F616F6" w14:textId="77777777" w:rsidR="0020558D" w:rsidRDefault="00251742">
      <w:pPr>
        <w:pStyle w:val="FirstParagraph"/>
      </w:pPr>
      <w:r>
        <w:t>This approach assumes equal capture probabilities for fall and spring surveys. Fall and spring population estimates were converted into a linear density by dividing by the length of Deadwater Slough (rkm) measured in GIS software and using drone-generated orthography.</w:t>
      </w:r>
    </w:p>
    <w:p w14:paraId="0FDB94FE" w14:textId="77777777" w:rsidR="0020558D" w:rsidRDefault="00251742">
      <w:pPr>
        <w:pStyle w:val="BodyText"/>
      </w:pPr>
      <w:r>
        <w:t>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14:paraId="75EF7B88" w14:textId="77777777" w:rsidR="0020558D" w:rsidRDefault="00251742">
      <w:pPr>
        <w:pStyle w:val="BodyText"/>
      </w:pPr>
      <w:r>
        <w:t xml:space="preserve">Anglers reported that Northern Pikeminnow in Deadwater Slough were large-bodied. To describe the population size structure, we calculated the proportional stock density (PSD) for </w:t>
      </w:r>
      <w:r>
        <w:lastRenderedPageBreak/>
        <w:t>Northern Pikeminnow in Deadwater Slough. PSD is a ratio, expressed as a percentage, between the number of “quality-sized” (larger) individuals and “stock-sized” individuals:</w:t>
      </w:r>
    </w:p>
    <w:p w14:paraId="7F631780" w14:textId="77777777" w:rsidR="0020558D" w:rsidRDefault="00251742">
      <w:pPr>
        <w:pStyle w:val="BodyText"/>
      </w:pPr>
      <m:oMathPara>
        <m:oMathParaPr>
          <m:jc m:val="center"/>
        </m:oMathParaPr>
        <m:oMath>
          <m:r>
            <w:rPr>
              <w:rFonts w:ascii="Cambria Math" w:hAnsi="Cambria Math"/>
            </w:rPr>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17897686" w14:textId="77777777" w:rsidR="0020558D" w:rsidRDefault="00251742">
      <w:pPr>
        <w:pStyle w:val="FirstParagraph"/>
      </w:pPr>
      <w:r>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species </w:t>
      </w:r>
      <m:oMath>
        <m:r>
          <w:rPr>
            <w:rFonts w:ascii="Cambria Math" w:hAnsi="Cambria Math"/>
          </w:rPr>
          <m:t>i</m:t>
        </m:r>
      </m:oMath>
      <w:r>
        <w:t>. For Northern Pikeminnow in Deadwater Slough, we used 380 mm TL for quality-length and 250 mm TL for stock-length (Winther et al. 2020).</w:t>
      </w:r>
    </w:p>
    <w:p w14:paraId="0F94B140" w14:textId="77777777" w:rsidR="0020558D" w:rsidRDefault="00251742">
      <w:pPr>
        <w:pStyle w:val="Heading2"/>
      </w:pPr>
      <w:bookmarkStart w:id="24" w:name="stomach-contents"/>
      <w:bookmarkEnd w:id="22"/>
      <w:r>
        <w:t>Stomach Contents</w:t>
      </w:r>
    </w:p>
    <w:p w14:paraId="56608B10" w14:textId="77777777" w:rsidR="0020558D" w:rsidRDefault="00251742">
      <w:pPr>
        <w:pStyle w:val="FirstParagraph"/>
      </w:pPr>
      <w:r>
        <w:t>Gastric lavage (Foster 1977) 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 (Hansel et al. 1988; Frost 2000) or were categorized as unknown. Approximately 5% of Northern Pikeminnow were euthanized for dissection (n = 75) after gastric lavage to validate the efficacy of the methodology.</w:t>
      </w:r>
    </w:p>
    <w:p w14:paraId="50C3C219" w14:textId="77777777" w:rsidR="0020558D" w:rsidRDefault="00251742">
      <w:pPr>
        <w:pStyle w:val="Heading2"/>
      </w:pPr>
      <w:bookmarkStart w:id="25" w:name="fish-consumption-potential"/>
      <w:bookmarkEnd w:id="24"/>
      <w:r>
        <w:t>Fish Consumption Potential</w:t>
      </w:r>
    </w:p>
    <w:p w14:paraId="00FA1865" w14:textId="77777777" w:rsidR="0020558D" w:rsidRDefault="00251742">
      <w:pPr>
        <w:pStyle w:val="FirstParagraph"/>
      </w:pPr>
      <w:r>
        <w:t xml:space="preserve">To estimate the total consumption potential of Northern Pikeminnow in Deadwater Slough during the peaks of fall DSR and spring NRR emigrations, we used the Fish Bioenergetics v4.0 </w:t>
      </w:r>
      <w:r>
        <w:lastRenderedPageBreak/>
        <w:t>application developed by Deslauriers et al. (2017) applied in R statistical software (R Core Team 2021).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14:paraId="15868FF8" w14:textId="77777777" w:rsidR="0020558D" w:rsidRDefault="00251742">
      <w:pPr>
        <w:pStyle w:val="BodyText"/>
      </w:pPr>
      <w:r>
        <w:t>Predator energy density for Northern Pikeminnow was fixed at 6,703 Joules(J)/g (Deslauriers et al. 2017). Prey energy densities were fixed at 3,000 J/g for invertebrates and 21,500 J/g for juvenile Chinook Salmon (Moss et al. 2016).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 Parker et al. (1995).</w:t>
      </w:r>
    </w:p>
    <w:p w14:paraId="664DD630" w14:textId="77777777" w:rsidR="0020558D" w:rsidRDefault="00251742">
      <w:pPr>
        <w:pStyle w:val="BodyText"/>
      </w:pPr>
      <m:oMathPara>
        <m:oMathParaPr>
          <m:jc m:val="center"/>
        </m:oMathParaP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sSub>
            <m:sSubPr>
              <m:ctrlPr>
                <w:rPr>
                  <w:rFonts w:ascii="Cambria Math" w:hAnsi="Cambria Math"/>
                </w:rPr>
              </m:ctrlPr>
            </m:sSubPr>
            <m:e>
              <m:r>
                <w:rPr>
                  <w:rFonts w:ascii="Cambria Math" w:hAnsi="Cambria Math"/>
                </w:rPr>
                <m:t>W</m:t>
              </m:r>
            </m:e>
            <m:sub>
              <m:r>
                <w:rPr>
                  <w:rFonts w:ascii="Cambria Math" w:hAnsi="Cambria Math"/>
                </w:rPr>
                <m:t>s</m:t>
              </m:r>
            </m:sub>
          </m:sSub>
          <m:r>
            <m:rPr>
              <m:sty m:val="p"/>
            </m:rPr>
            <w:rPr>
              <w:rFonts w:ascii="Cambria Math" w:hAnsi="Cambria Math"/>
            </w:rPr>
            <m:t>=-</m:t>
          </m:r>
          <m:r>
            <w:rPr>
              <w:rFonts w:ascii="Cambria Math" w:hAnsi="Cambria Math"/>
            </w:rPr>
            <m:t>4.886</m:t>
          </m:r>
          <m:r>
            <m:rPr>
              <m:sty m:val="p"/>
            </m:rPr>
            <w:rPr>
              <w:rFonts w:ascii="Cambria Math" w:hAnsi="Cambria Math"/>
            </w:rPr>
            <m:t>+</m:t>
          </m:r>
          <m:r>
            <w:rPr>
              <w:rFonts w:ascii="Cambria Math" w:hAnsi="Cambria Math"/>
            </w:rPr>
            <m:t>2.986</m:t>
          </m:r>
          <m:d>
            <m:dPr>
              <m:begChr m:val="["/>
              <m:endChr m:val="]"/>
              <m:ctrlPr>
                <w:rPr>
                  <w:rFonts w:ascii="Cambria Math" w:hAnsi="Cambria Math"/>
                </w:rPr>
              </m:ctrlPr>
            </m:dPr>
            <m:e>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FL</m:t>
                  </m:r>
                </m:e>
              </m:d>
            </m:e>
          </m:d>
        </m:oMath>
      </m:oMathPara>
    </w:p>
    <w:p w14:paraId="531EE483" w14:textId="77777777" w:rsidR="0020558D" w:rsidRDefault="00251742">
      <w:pPr>
        <w:pStyle w:val="FirstParagraph"/>
      </w:pPr>
      <w:r>
        <w:t>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14:paraId="63315B7E" w14:textId="77777777" w:rsidR="0020558D" w:rsidRDefault="00251742">
      <w:pPr>
        <w:pStyle w:val="BodyText"/>
      </w:pPr>
      <w:r>
        <w:lastRenderedPageBreak/>
        <w:t>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 Shively et al. (1996); 48-86%: Zimmerman and Ward (1999); 37%: Gray and Dauble (2001)) that suggest fish are the majority of Northern Pikeminnow prey. Fourteen model runs were completed (7 diet scenarios and 2 seasons), each providing an estimate of the total grams of fish consumed by an individual Northern Pikeminnow (Table 1). To estimate the total biomass of fish consumed by Northern Pikeminnow in Deadwater Slough, we multiplied the grams of fish consumed by an individual Northern Pikeminnow by the estimated Northern Pikeminnow population sizes during fall and spring.</w:t>
      </w:r>
    </w:p>
    <w:p w14:paraId="778FCBCF" w14:textId="77777777" w:rsidR="0020558D" w:rsidRDefault="00251742">
      <w:pPr>
        <w:pStyle w:val="Heading2"/>
      </w:pPr>
      <w:bookmarkStart w:id="26" w:name="impacts-to-chinook-salmon-populations"/>
      <w:bookmarkEnd w:id="25"/>
      <w:r>
        <w:t>Impacts to Chinook Salmon Populations</w:t>
      </w:r>
    </w:p>
    <w:p w14:paraId="628AB8A3" w14:textId="77777777" w:rsidR="0020558D" w:rsidRDefault="00251742">
      <w:pPr>
        <w:pStyle w:val="FirstParagraph"/>
      </w:pPr>
      <w:r>
        <w:t xml:space="preserve">The proportion of Chinook Salmon prey relative to other fish prey in the Northern Pikeminnow diet is also unknown. However, there is some evidence that juvenile salmonids are by far the most consumed fish prey (Shively et al. 1996; Zimmerman and Ward 1999). Moreover, it is estimated that Chinook Salmon make up 64.2%, 29.3%, and 49.3% of the fish prey consumed by Northern Pikeminnow in the Columbia River below Bonneville Dam, in Columbia River reservoirs, and in the lower Snake River, respectively (Zimmerman and Ward 1999). Because the bioenergetics model does not differentiate juvenile Chinook Salmon from other fish prey items, we performed a sensitivity analysis to assess potential impacts of Northern Pikeminnow predation on local Chinook Salmon populations. Using values similar to Zimmerman and Ward (1999), we modeled three diet scenarios where Chinook Salmon comprised 30%, 50%, and 65% </w:t>
      </w:r>
      <w:r>
        <w:lastRenderedPageBreak/>
        <w:t>of the fish prey, by weight, in the Northern Pikeminnow diet during the fall DSR and spring NRR emigration periods. In this analysis, we assume 60% of the Northern Pikeminnow’s total diet is comprised of fish, representing the median scenario in our range of modeled diets.</w:t>
      </w:r>
    </w:p>
    <w:p w14:paraId="7EDA298A" w14:textId="77777777" w:rsidR="0020558D" w:rsidRDefault="00251742">
      <w:pPr>
        <w:pStyle w:val="BodyText"/>
      </w:pPr>
      <w:r>
        <w:t>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 McCann et al. (2019) for Upper Salmon River MPG Chinook Salmon.</w:t>
      </w:r>
    </w:p>
    <w:p w14:paraId="12789BA8" w14:textId="77777777" w:rsidR="0020558D" w:rsidRDefault="00251742">
      <w:pPr>
        <w:pStyle w:val="Heading1"/>
      </w:pPr>
      <w:bookmarkStart w:id="27" w:name="results"/>
      <w:bookmarkEnd w:id="20"/>
      <w:bookmarkEnd w:id="26"/>
      <w:r>
        <w:t>Results</w:t>
      </w:r>
    </w:p>
    <w:p w14:paraId="37F82DB6" w14:textId="77777777" w:rsidR="0020558D" w:rsidRDefault="00251742">
      <w:pPr>
        <w:pStyle w:val="Heading2"/>
      </w:pPr>
      <w:bookmarkStart w:id="28" w:name="northern-pikeminnow-demographics-1"/>
      <w:r>
        <w:t>Northern Pikeminnow Demographics</w:t>
      </w:r>
    </w:p>
    <w:p w14:paraId="46FE6301" w14:textId="77777777" w:rsidR="0020558D" w:rsidRDefault="00251742">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w:t>
      </w:r>
      <w:r>
        <w:lastRenderedPageBreak/>
        <w:t>recaptures in fall 2020, including five unique individuals. Summaries of parameters for both the single census and multiple census mark-recapture estimators are provided in Table 2 and Table 3, respectively.</w:t>
      </w:r>
    </w:p>
    <w:p w14:paraId="2828E692" w14:textId="77777777" w:rsidR="0020558D" w:rsidRDefault="00251742">
      <w:pPr>
        <w:pStyle w:val="BodyText"/>
      </w:pPr>
      <w:r>
        <w:t>Mark-recapture abundance estimates for Northern Pikeminnow in Deadwater Slough during fall 2019 ranged from 12,480 to 18,732 and for fall 2020 ranged from 24,381 to 37,016 depending on the estimator used (Table 4). For both surveys, the multiple census estimates were generally larger than the single census estimates and small numbers of recaptures resulted in wide confidence intervals (Figure 2).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 “hook shy,” the mean fall abundance estimate was 19,499 (95% CI: 9,952 - 41,597).</w:t>
      </w:r>
    </w:p>
    <w:p w14:paraId="44223446" w14:textId="77777777" w:rsidR="0020558D" w:rsidRDefault="00251742">
      <w:pPr>
        <w:pStyle w:val="BodyText"/>
      </w:pPr>
      <w:r>
        <w:t>For spring 2021, we estimated abundance by multiplying the mean fall abundance (standard Schnabel estimates) by the ratio between the spring CPUE and mean fall CPUEs (0.53), resulting in an estimate of 14,799 (95% CI: 7,562 - 31,530) Northern Pikeminnow in Deadwater Slough. Those estimates translate to linear densities of 10,422 and 7,909 Northern Pikeminnow per rkm.</w:t>
      </w:r>
    </w:p>
    <w:p w14:paraId="6F3C34F9" w14:textId="77777777" w:rsidR="0020558D" w:rsidRDefault="00251742">
      <w:pPr>
        <w:pStyle w:val="BodyText"/>
      </w:pPr>
      <w:r>
        <w:t>The lengths of Northern Pikeminnow captured ranged from 176 to 639 mm TL with an average of 389 mm (Figure 3). The PSD for Northern Pikeminnow in Deadwater Slough across all three efforts was 50%.</w:t>
      </w:r>
    </w:p>
    <w:p w14:paraId="73C92299" w14:textId="77777777" w:rsidR="0020558D" w:rsidRDefault="00251742">
      <w:pPr>
        <w:pStyle w:val="Heading2"/>
      </w:pPr>
      <w:bookmarkStart w:id="29" w:name="stomach-contents-1"/>
      <w:bookmarkEnd w:id="28"/>
      <w:r>
        <w:lastRenderedPageBreak/>
        <w:t>Stomach Contents</w:t>
      </w:r>
    </w:p>
    <w:p w14:paraId="06414863" w14:textId="77777777" w:rsidR="0020558D" w:rsidRDefault="00251742">
      <w:pPr>
        <w:pStyle w:val="FirstParagraph"/>
      </w:pPr>
      <w:r>
        <w:t>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 5). The mean wet weight of total contents for an individual was 0.98 g (median = 0.25 g; sd = 2.16 g). Overall, fish or fish remnants made up 11.7% of all stomach contents examined.</w:t>
      </w:r>
    </w:p>
    <w:p w14:paraId="1182BABC" w14:textId="77777777" w:rsidR="0020558D" w:rsidRDefault="00251742">
      <w:pPr>
        <w:pStyle w:val="Heading2"/>
      </w:pPr>
      <w:bookmarkStart w:id="30" w:name="fish-consumption-potential-1"/>
      <w:bookmarkEnd w:id="29"/>
      <w:r>
        <w:t>Fish Consumption Potential</w:t>
      </w:r>
    </w:p>
    <w:p w14:paraId="5F427DAF" w14:textId="77777777" w:rsidR="0020558D" w:rsidRDefault="00251742">
      <w:pPr>
        <w:pStyle w:val="FirstParagraph"/>
      </w:pPr>
      <w:r>
        <w:t>During the fall DSR emigration, we estimate an average-size Northern Pikeminnow (394.1 TL mm) to consume 47.11 g of fish to maintain their body size, assuming 60% of their diet consists of fish prey (Figure 4). Fall consumption ranged from 38.9 g for a diet of 30% fish to 50.73 g for a diet of 90% fish. During the spring NRR emigration, we estimated an average-size Northern Pikeminnow (352.9 TL mm) to consume 46.22 g of fish, assuming 60% of their diet is fish prey (Figure 4). Spring consumption ranged from 38.05 for a diet of 30% fish to 49.74 for a diet of 90% fish. Given estimated mean Northern Pikeminnow population sizes of 27,874 from fall estimates and 14,799 for spring 2021, and assuming 60% of their diet is fish, we estimate that Northern Pikeminnow population can consume 1.3 metric tons of fish during the fall DSR emigration and an additional 0.7 metric tons during the NRR emigration in Deadwater Slough.</w:t>
      </w:r>
    </w:p>
    <w:p w14:paraId="14DC960B" w14:textId="77777777" w:rsidR="0020558D" w:rsidRDefault="00251742">
      <w:pPr>
        <w:pStyle w:val="Heading2"/>
      </w:pPr>
      <w:bookmarkStart w:id="31" w:name="impacts-to-chinook-salmon-populations-1"/>
      <w:bookmarkEnd w:id="30"/>
      <w:r>
        <w:lastRenderedPageBreak/>
        <w:t>Impacts to Chinook Salmon Populations</w:t>
      </w:r>
    </w:p>
    <w:p w14:paraId="6D74D3F3" w14:textId="3400C93A" w:rsidR="0020558D" w:rsidRDefault="00251742">
      <w:pPr>
        <w:pStyle w:val="FirstParagraph"/>
      </w:pPr>
      <w:r>
        <w:t>Using the total fish consumed by the Northern Pikeminnow population (summing fall and spring surveys), we produced a sensitivity analysis for three Northern Pikeminnow diet scenarios where juvenile Chinook Salmon make up 30%, 50%, and 65% of total fish prey consumed (Figure ??). Assuming that 50% of the total fish consumed are juvenile Chinook salmon, we estimate that 95,121 (95% CI: 48,606 - 202,661) juvenile Chinook Salmon will be consumed. We then used our estimate of total juvenile Chinook Salmon consumed to estimate an “adult equivalents” using the median Granite-to-Granite SAR of 0.00614 (sd = 0.00051) from McCann et al. (2019). Assuming predation was non-existent in Deadwater Slough, the juvenile consumption would be equivalent to 584</w:t>
      </w:r>
      <w:ins w:id="32" w:author="Mike Ackerman" w:date="2022-02-01T19:47:00Z">
        <w:r w:rsidR="00772C9C">
          <w:t xml:space="preserve"> adults?</w:t>
        </w:r>
      </w:ins>
      <w:r>
        <w:t xml:space="preserve"> (95% CI: 250 - 1,447).</w:t>
      </w:r>
    </w:p>
    <w:p w14:paraId="35F3F4B5" w14:textId="77777777" w:rsidR="0020558D" w:rsidRDefault="00251742">
      <w:pPr>
        <w:pStyle w:val="Heading1"/>
      </w:pPr>
      <w:bookmarkStart w:id="33" w:name="discussion"/>
      <w:bookmarkEnd w:id="27"/>
      <w:bookmarkEnd w:id="31"/>
      <w:r>
        <w:t>Discussion</w:t>
      </w:r>
    </w:p>
    <w:p w14:paraId="6AFF9F17" w14:textId="77777777" w:rsidR="0020558D" w:rsidRDefault="00251742">
      <w:pPr>
        <w:pStyle w:val="Heading2"/>
      </w:pPr>
      <w:bookmarkStart w:id="34" w:name="mark-recapture-models"/>
      <w:r>
        <w:t>Mark-Recapture Models</w:t>
      </w:r>
    </w:p>
    <w:p w14:paraId="6B871F4D" w14:textId="77777777" w:rsidR="0020558D" w:rsidRDefault="00251742">
      <w:pPr>
        <w:pStyle w:val="FirstParagraph"/>
      </w:pPr>
      <w:r>
        <w:t xml:space="preserve">All mark-recapture abundance estimators suggest a large population of Northern Pikeminnow occupy Deadwater Slough. The mean population size of Northern Pikeminnow was estimated to be 27,874 during the fall DSR emigration and 14,799 during the spring NRR emigration. Those estimates translate to linear densities (fish/rkm) that are 21 and 11 times greater than densities reported by Beamesderfer and Rieman (1991) for the John Day Reservoir and approximately 5 and 3 times greater than projections for the lower Columbia River (Beamesderfer et al. 1996). Our areal densities (fish/100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Deadwater Slough are 23.3 and 12.4 for fall and spring, respectively. Beamesderfer and Rieman (1991) acknowledge that their methods were unsuitable for sampling offshore, noting that water velocity, depth, irregular bottom contours, and barge </w:t>
      </w:r>
      <w:r>
        <w:lastRenderedPageBreak/>
        <w:t>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 Harnish et al. (2014), Gray and Dauble (2001), and Zimmerman and Ward (1999). Given the dearth of current data available in the Columbia River basin, it is unclear how Northern Pikeminnow abundance estimates in this study compare to elsewhere in the Columbia River Basin; contemporary information on piscine predator abundances may be needed (Widener et al. 2021).</w:t>
      </w:r>
    </w:p>
    <w:p w14:paraId="39C8C72E" w14:textId="171FEC28" w:rsidR="0020558D" w:rsidRDefault="00251742">
      <w:pPr>
        <w:pStyle w:val="BodyText"/>
      </w:pPr>
      <w:r>
        <w:t>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We also caught one individual that w</w:t>
      </w:r>
      <w:ins w:id="35" w:author="Mike Ackerman" w:date="2022-02-01T19:49:00Z">
        <w:r w:rsidR="00772C9C">
          <w:t>a</w:t>
        </w:r>
      </w:ins>
      <w:r>
        <w:t xml:space="preserve">s confirmed tagged in Deadwater Slough in a previous year suggesting that at least some individuals remain in the reach or at least migrate to Deadwater Slough multiple times, annually. The assumption of a closed population can also affect results if mortality occurs for some marked fish released back to the population. During field processing, no mortalities or injury post release was observed; however, the potential for mortality amongst marked and released fish cannot be discounted. Next, our </w:t>
      </w:r>
      <w:r>
        <w:lastRenderedPageBreak/>
        <w:t>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days within a survey indicating that marked fish were still susceptible to angling. We are also comfortable with the assumptions of no loss of marks or no mistaken or missed marks given that marks were physical (hole punches in fins) and that each fish was examined on a measuring board to collect lengths. 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 “good” 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As an example, if marked fish are only 70% as likely to be caught as unmarked fish (due to behavior or spatial distribution) the true abundance is closer to 70% of our abundance estimate.</w:t>
      </w:r>
    </w:p>
    <w:p w14:paraId="668E1370" w14:textId="77777777" w:rsidR="0020558D" w:rsidRDefault="00251742">
      <w:pPr>
        <w:pStyle w:val="BodyText"/>
      </w:pPr>
      <w:r>
        <w:t>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14:paraId="738CA6D2" w14:textId="77777777" w:rsidR="0020558D" w:rsidRDefault="00251742">
      <w:pPr>
        <w:pStyle w:val="BodyText"/>
      </w:pPr>
      <w:r>
        <w:lastRenderedPageBreak/>
        <w:t>In addition to the large population, the observed PSD (50%) in this study was large compared to observations of 41% below Bonneville Dam and 18% in Bonneville Reservoir (Winther et al. 2020). This suggests that a larger fraction of Northern Pikeminnow in Deadwater Slough are of a quality size relative to populations reported elsewhere in the Columbia River. Notably, the state catch-and-release record Northern Pikeminnow, measuring 639 mm TL, was caught in Deadwater Slough during the fall 2020 survey.</w:t>
      </w:r>
    </w:p>
    <w:p w14:paraId="75E8BF25" w14:textId="77777777" w:rsidR="0020558D" w:rsidRDefault="00251742">
      <w:pPr>
        <w:pStyle w:val="Heading2"/>
      </w:pPr>
      <w:bookmarkStart w:id="36" w:name="stomach-contents-2"/>
      <w:bookmarkEnd w:id="34"/>
      <w:r>
        <w:t>Stomach Contents</w:t>
      </w:r>
    </w:p>
    <w:p w14:paraId="7CF9EE31" w14:textId="694408C4" w:rsidR="0020558D" w:rsidRDefault="00251742">
      <w:pPr>
        <w:pStyle w:val="FirstParagraph"/>
      </w:pPr>
      <w:r>
        <w:t xml:space="preserve">We performed gastric lavage on nearly all Northern Pikeminnow collected during this study. Observed prey species included juvenile Chinook Salmon, </w:t>
      </w:r>
      <w:ins w:id="37" w:author="Mike Ackerman" w:date="2022-02-01T19:54:00Z">
        <w:r w:rsidR="00F71556">
          <w:t xml:space="preserve">other </w:t>
        </w:r>
      </w:ins>
      <w:r>
        <w:t xml:space="preserve">species included Redside Shiner </w:t>
      </w:r>
      <w:r>
        <w:rPr>
          <w:i/>
          <w:iCs/>
        </w:rPr>
        <w:t>Richardsonius balteatus</w:t>
      </w:r>
      <w:r>
        <w:t xml:space="preserve">, Largescale Sucker </w:t>
      </w:r>
      <w:r>
        <w:rPr>
          <w:i/>
          <w:iCs/>
        </w:rPr>
        <w:t>Catostomus macrocheilus</w:t>
      </w:r>
      <w:r>
        <w:t xml:space="preserve">, sculpin </w:t>
      </w:r>
      <w:r>
        <w:rPr>
          <w:i/>
          <w:iCs/>
        </w:rPr>
        <w:t>Cottus</w:t>
      </w:r>
      <w:r>
        <w:t xml:space="preserve"> spp., and Mountain Whitefish </w:t>
      </w:r>
      <w:r>
        <w:rPr>
          <w:i/>
          <w:iCs/>
        </w:rPr>
        <w:t>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 (Hodgson and Cochran 1988). Further, angled fish are more likely to have empty stomachs (Jurajda et al. 2016), perhaps because they are hungry and actively searching for food. Second, unlike other predators such as Smallmouth Bass and Walleye, that are commonly sampled using gastric lavage (Kamler and Pope 2001), Northern Pikeminnow are cyprinids and therefore lack a true stomach. Consequently, performing gastric lavage on cyprinid species can be ineffective for accurately quantifying diet composition (Hartleb and Moring 1995), or alternately, requires a modification in methodology to flush food </w:t>
      </w:r>
      <w:r>
        <w:lastRenderedPageBreak/>
        <w:t>items out the vent of the fish (Wasowicz and Valdez 1994). Therefore, we consider our diet composition estimates and subsequent consumption estimates to be conservative.</w:t>
      </w:r>
    </w:p>
    <w:p w14:paraId="1B33C277" w14:textId="77777777" w:rsidR="0020558D" w:rsidRDefault="00251742">
      <w:pPr>
        <w:pStyle w:val="Heading2"/>
      </w:pPr>
      <w:bookmarkStart w:id="38" w:name="bioenergetics"/>
      <w:bookmarkEnd w:id="36"/>
      <w:r>
        <w:t>Bioenergetics</w:t>
      </w:r>
    </w:p>
    <w:p w14:paraId="2BB82207" w14:textId="642C1A11" w:rsidR="0020558D" w:rsidRDefault="00251742">
      <w:pPr>
        <w:pStyle w:val="FirstParagraph"/>
      </w:pPr>
      <w:r>
        <w:t>Our approach assumed that all available prey consumed by Northern Pikeminnow have energy densities equal to juvenile Chinook Salmon. Generalizing energy densities using a single species is a common approach (Petersen and Ward 1999),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 (Poe et al. 1991; Shively et al. 1996).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w:t>
      </w:r>
      <w:ins w:id="39" w:author="Mike Ackerman" w:date="2022-02-01T20:00:00Z">
        <w:r w:rsidR="00BB620C">
          <w:t>,</w:t>
        </w:r>
      </w:ins>
      <w:r>
        <w:t xml:space="preserve"> &lt;50% Chinook Salmon in their diet may be more likely. Future work to </w:t>
      </w:r>
      <w:r>
        <w:lastRenderedPageBreak/>
        <w:t>quantify and identify the juvenile salmonid in Deadwater Slough during their seasonal migration would be useful to validate the diet composition assumptions used in our model.</w:t>
      </w:r>
    </w:p>
    <w:p w14:paraId="51FE355E" w14:textId="77777777" w:rsidR="0020558D" w:rsidRDefault="00251742">
      <w:pPr>
        <w:pStyle w:val="Heading2"/>
      </w:pPr>
      <w:bookmarkStart w:id="40" w:name="avian-predation"/>
      <w:bookmarkEnd w:id="38"/>
      <w:r>
        <w:t>Avian Predation</w:t>
      </w:r>
    </w:p>
    <w:p w14:paraId="20523449" w14:textId="2F6B8163" w:rsidR="0020558D" w:rsidRDefault="00251742">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 </w:t>
      </w:r>
      <w:hyperlink r:id="rId9">
        <w:r>
          <w:rPr>
            <w:rStyle w:val="Hyperlink"/>
          </w:rPr>
          <w:t>(Deadwater Slough - Audubon Important Bird Areas)</w:t>
        </w:r>
      </w:hyperlink>
      <w:r>
        <w:t>. Several piscivorous bird species have been documented u</w:t>
      </w:r>
      <w:ins w:id="41" w:author="Mike Ackerman" w:date="2022-02-01T20:02:00Z">
        <w:r w:rsidR="001578FE">
          <w:t>tilizing</w:t>
        </w:r>
      </w:ins>
      <w:del w:id="42" w:author="Mike Ackerman" w:date="2022-02-01T20:02:00Z">
        <w:r w:rsidDel="001578FE">
          <w:delText>sing</w:delText>
        </w:r>
      </w:del>
      <w:r>
        <w:t xml:space="preserve"> Deadwater Slough including the Common </w:t>
      </w:r>
      <w:r>
        <w:rPr>
          <w:i/>
          <w:iCs/>
        </w:rPr>
        <w:t>Mergus merganser</w:t>
      </w:r>
      <w:r>
        <w:t xml:space="preserve"> and Hooded </w:t>
      </w:r>
      <w:r>
        <w:rPr>
          <w:i/>
          <w:iCs/>
        </w:rPr>
        <w:t>Lophodytes cucullatus</w:t>
      </w:r>
      <w:r>
        <w:t xml:space="preserve"> mergansers, the Great Blue Heron </w:t>
      </w:r>
      <w:r>
        <w:rPr>
          <w:i/>
          <w:iCs/>
        </w:rPr>
        <w:t>Ardea herodias</w:t>
      </w:r>
      <w:r>
        <w:t xml:space="preserve">, the Double-crested Cormorant </w:t>
      </w:r>
      <w:r>
        <w:rPr>
          <w:i/>
          <w:iCs/>
        </w:rPr>
        <w:t>Phalacrocorax auritus</w:t>
      </w:r>
      <w:r>
        <w:t xml:space="preserve">, and the Belted Kingfisher </w:t>
      </w:r>
      <w:r>
        <w:rPr>
          <w:i/>
          <w:iCs/>
        </w:rPr>
        <w:t>Megaceryle alcyon</w:t>
      </w:r>
      <w:r>
        <w:t xml:space="preserve"> (eBird 2021).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 </w:t>
      </w:r>
      <w:hyperlink r:id="rId10">
        <w:r>
          <w:rPr>
            <w:rStyle w:val="Hyperlink"/>
          </w:rPr>
          <w:t>PTAGIS</w:t>
        </w:r>
      </w:hyperlink>
      <w:r>
        <w:t xml:space="preserve"> 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 (Evans et al. 2012; 2016); </w:t>
      </w:r>
      <w:r>
        <w:lastRenderedPageBreak/>
        <w:t>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 (eBird 2021) 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p w14:paraId="0CACA5E5" w14:textId="77777777" w:rsidR="0020558D" w:rsidRDefault="00251742">
      <w:pPr>
        <w:pStyle w:val="Heading2"/>
      </w:pPr>
      <w:bookmarkStart w:id="43" w:name="potential-impacts-to-salmon-populations"/>
      <w:bookmarkEnd w:id="40"/>
      <w:r>
        <w:t>Potential Impacts to Salmon Populations</w:t>
      </w:r>
    </w:p>
    <w:p w14:paraId="5664FFB5" w14:textId="77777777" w:rsidR="0020558D" w:rsidRDefault="00251742">
      <w:pPr>
        <w:pStyle w:val="FirstParagraph"/>
      </w:pPr>
      <w:r>
        <w:t xml:space="preserve">Recovery of Chinook Salmon in the Upper Salmon MPG is desired to support local fisheries and economies. At least five of the eight populations must meet criteria set forth by McElhany et al. (2000) and the Interior Columbia Technical Recovery Team (2007) for the MPG to be considered viable and for recovery of the Snake River Evolutionary Significant Unit. We estimate that 95,121 juvenile Chinook Salmon may be consumed by Northern Pikeminnow assuming that 60% of their diet is fish and 50% of that is Chinook Salmon. Considering </w:t>
      </w:r>
      <w:del w:id="44" w:author="Mike Ackerman" w:date="2022-02-01T20:08:00Z">
        <w:r w:rsidDel="00B343FE">
          <w:delText xml:space="preserve">that </w:delText>
        </w:r>
      </w:del>
      <w:r>
        <w:t>that diet scenarios used in our study are likely conservative assumptions, especially during the fall DSR emigration, the estimated number of Chinook Salmon consumed is substantial.</w:t>
      </w:r>
    </w:p>
    <w:p w14:paraId="7BB2A176" w14:textId="59CA5A27" w:rsidR="0020558D" w:rsidRDefault="00251742">
      <w:pPr>
        <w:pStyle w:val="BodyText"/>
      </w:pPr>
      <w:r>
        <w:lastRenderedPageBreak/>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 584 (95% CI: 250 - 1447) adults, annually. This is 105% of the total mean adult escapement estimated for the Upper Salmon MPG in 2017 - 2019 (Kinzer et al. 2020). Even under the most conservative scenario where 30% of the Northern Pikeminnow diet is fish and 30% of that is Chinook Salmon we estimate the “adult equivalents” of the juveniles consumed to be 289 (95% CI: 124 - 716) which is 52% of recent natural-origin adult escapements. In addition to juvenile Chinook Salmon, juvenile steelhead and Sockeye Salmon, including hatchery releases, are also likely prey items for Northern Pikeminnow in Deadwater Slough. Accordingly, we surmise that adult returns of steelhead and Sockeye Salmon are </w:t>
      </w:r>
      <w:ins w:id="45" w:author="Mike Ackerman" w:date="2022-02-01T20:10:00Z">
        <w:r w:rsidR="00B343FE">
          <w:t xml:space="preserve">also </w:t>
        </w:r>
      </w:ins>
      <w:r>
        <w:t xml:space="preserve">affected by predation, including </w:t>
      </w:r>
      <w:del w:id="46" w:author="Mike Ackerman" w:date="2022-02-01T20:11:00Z">
        <w:r w:rsidDel="00B343FE">
          <w:delText>for</w:delText>
        </w:r>
      </w:del>
      <w:r>
        <w:t xml:space="preserve"> hatchery populations</w:t>
      </w:r>
      <w:ins w:id="47" w:author="Mike Ackerman" w:date="2022-02-01T20:11:00Z">
        <w:r w:rsidR="00B343FE">
          <w:t>,</w:t>
        </w:r>
      </w:ins>
      <w:r>
        <w:t xml:space="preserve"> which provide recreational fishing opportunities. Consequently, reducing predation mortality at Deadwater Slough could potentially benefit multiple upriver natural and hatchery populations, including </w:t>
      </w:r>
      <w:ins w:id="48" w:author="Mike Ackerman" w:date="2022-02-01T20:12:00Z">
        <w:r w:rsidR="000C5505">
          <w:t xml:space="preserve">other </w:t>
        </w:r>
      </w:ins>
      <w:r>
        <w:t>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p w14:paraId="0EE91C7D" w14:textId="77777777" w:rsidR="0020558D" w:rsidRDefault="00251742">
      <w:pPr>
        <w:pStyle w:val="Heading2"/>
      </w:pPr>
      <w:bookmarkStart w:id="49" w:name="management-implications"/>
      <w:bookmarkEnd w:id="43"/>
      <w:r>
        <w:t>Management Implications</w:t>
      </w:r>
    </w:p>
    <w:p w14:paraId="1FF69B30" w14:textId="3DE87734" w:rsidR="0020558D" w:rsidRDefault="00251742">
      <w:pPr>
        <w:pStyle w:val="FirstParagraph"/>
      </w:pPr>
      <w:r>
        <w:t xml:space="preserve">The Deadwater Slough is a favorable candidate for management </w:t>
      </w:r>
      <w:ins w:id="50" w:author="Mike Ackerman" w:date="2022-02-01T20:13:00Z">
        <w:r w:rsidR="000C5505">
          <w:t>and</w:t>
        </w:r>
      </w:ins>
      <w:del w:id="51" w:author="Mike Ackerman" w:date="2022-02-01T20:13:00Z">
        <w:r w:rsidDel="000C5505">
          <w:delText>or</w:delText>
        </w:r>
      </w:del>
      <w:r>
        <w:t xml:space="preserve">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w:t>
      </w:r>
      <w:r>
        <w:lastRenderedPageBreak/>
        <w:t xml:space="preserve">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 (Axel et al. 2015; Ackerman et al. 2018; Porter et al. 2019). Managers ought also </w:t>
      </w:r>
      <w:del w:id="52" w:author="Mike Ackerman" w:date="2022-02-01T20:14:00Z">
        <w:r w:rsidDel="000C5505">
          <w:delText>to</w:delText>
        </w:r>
      </w:del>
      <w:r>
        <w:t xml:space="preserve"> consider the feasibility and net benefit of restoring fluvial processes relative to potential losses for recreational fishing and bird watching opportunities.</w:t>
      </w:r>
    </w:p>
    <w:p w14:paraId="52AC479E" w14:textId="77777777" w:rsidR="0020558D" w:rsidRDefault="00251742">
      <w:pPr>
        <w:pStyle w:val="BodyText"/>
      </w:pPr>
      <w:r>
        <w:t>Northern Pikeminnow bounty programs have proven successful at reducing population sizes and impacts on emigrating salmonids elsewhere (Winther et al. (2020)).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p w14:paraId="364467AB" w14:textId="77777777" w:rsidR="0020558D" w:rsidRDefault="00251742">
      <w:pPr>
        <w:pStyle w:val="Heading2"/>
      </w:pPr>
      <w:bookmarkStart w:id="53" w:name="conclusions"/>
      <w:bookmarkEnd w:id="49"/>
      <w:r>
        <w:t>Conclusions</w:t>
      </w:r>
    </w:p>
    <w:p w14:paraId="7949DAD7" w14:textId="29D1BEE3" w:rsidR="0020558D" w:rsidRDefault="00251742">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Even under the most conservative scenarios, we estimate more than 10,000 Northern Pikeminnow occupy Deadwater Slough, resulting in a remarkable density given the size of </w:t>
      </w:r>
      <w:ins w:id="54" w:author="Mike Ackerman" w:date="2022-02-01T20:16:00Z">
        <w:r w:rsidR="000C5505">
          <w:t>the area</w:t>
        </w:r>
      </w:ins>
      <w:del w:id="55" w:author="Mike Ackerman" w:date="2022-02-01T20:16:00Z">
        <w:r w:rsidDel="000C5505">
          <w:delText>Deadwater Slough</w:delText>
        </w:r>
      </w:del>
      <w:r>
        <w:t xml:space="preserve">. Additionally, the slow water velocity and lack of cover have created conditions that favor predation on juvenile </w:t>
      </w:r>
      <w:r>
        <w:lastRenderedPageBreak/>
        <w:t>salmonids that are rearing in or emigrating through Deadwater Slough, including Chinook Salmon. We estimate that, at a minimum, Northern Pikeminnow in Deadwater Slough consume greater than 24,000 juvenile Chinook salmon (the lower 95% CI of the most conservative scenario evaluated). It is more likely that this value is closer to 100,000, annually, creating a consequential impact on ESA-listed Chinook Salmon populations in the Upper Salmon MPG.</w:t>
      </w:r>
    </w:p>
    <w:p w14:paraId="215D7480" w14:textId="77777777" w:rsidR="0020558D" w:rsidRDefault="00251742">
      <w:r>
        <w:br w:type="page"/>
      </w:r>
    </w:p>
    <w:p w14:paraId="194B18DC" w14:textId="77777777" w:rsidR="0020558D" w:rsidRDefault="00251742">
      <w:pPr>
        <w:pStyle w:val="Heading1"/>
      </w:pPr>
      <w:bookmarkStart w:id="56" w:name="acknowledgements"/>
      <w:bookmarkEnd w:id="33"/>
      <w:bookmarkEnd w:id="53"/>
      <w:r>
        <w:lastRenderedPageBreak/>
        <w:t>Acknowledgements</w:t>
      </w:r>
    </w:p>
    <w:p w14:paraId="710578E6" w14:textId="77777777" w:rsidR="0020558D" w:rsidRDefault="00251742">
      <w:pPr>
        <w:pStyle w:val="FirstParagraph"/>
      </w:pPr>
      <w:r>
        <w:t>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benefited from a review by Sean Gibbs. Funding for this study was provided by the Bureau of Reclamation, Pacific Northwest Regional Office (contract No. 140R1021F0018) with assistance from the Idaho Governor’s Office of Species Conservation.</w:t>
      </w:r>
    </w:p>
    <w:p w14:paraId="79FC0C9B" w14:textId="77777777" w:rsidR="0020558D" w:rsidRDefault="00251742">
      <w:r>
        <w:br w:type="page"/>
      </w:r>
    </w:p>
    <w:p w14:paraId="557C9CA7" w14:textId="77777777" w:rsidR="0020558D" w:rsidRDefault="00251742">
      <w:pPr>
        <w:pStyle w:val="Heading1"/>
      </w:pPr>
      <w:bookmarkStart w:id="57" w:name="literature-cited"/>
      <w:bookmarkEnd w:id="56"/>
      <w:r>
        <w:lastRenderedPageBreak/>
        <w:t>Literature Cited</w:t>
      </w:r>
    </w:p>
    <w:p w14:paraId="2892A6BC" w14:textId="77777777" w:rsidR="0020558D" w:rsidRDefault="00251742">
      <w:pPr>
        <w:pStyle w:val="Bibliography"/>
      </w:pPr>
      <w:bookmarkStart w:id="58" w:name="ref-Ackerman2018"/>
      <w:bookmarkStart w:id="59" w:name="refs"/>
      <w:r>
        <w:t>Ackerman, M. W., G. A. Axel, R. A. Carmichael, and K. See. 2018. Movement and distribution of sp/sum Chinook Salmon presmolts in the mainstem Salmon River, pilot study. Technical report prepared for Idaho Governor’s Office of Species Conservation.</w:t>
      </w:r>
    </w:p>
    <w:p w14:paraId="1D133BA3" w14:textId="77777777" w:rsidR="0020558D" w:rsidRDefault="00251742">
      <w:pPr>
        <w:pStyle w:val="Bibliography"/>
      </w:pPr>
      <w:bookmarkStart w:id="60" w:name="ref-Atlas2021"/>
      <w:bookmarkEnd w:id="58"/>
      <w:r>
        <w:t xml:space="preserve">Atlas, W. I., N. C. Ban, J. W. Moore, A. M. Tuohy, S. Greening, A. J. Reid, N. Morven, E. White, W. G. Housty, J. A. Housty, C. N. Service, L. Greba, S. Harrison, C. Sharpe, K. I. R. Butts, W. M. Shepert, E. Sweeney-Bergen, D. Macintyre, M. R. Sloat, and K. Connors. 2021. Indigenous Systems of Management for Culturally and Ecologically Resilient Pacific Salmon ( </w:t>
      </w:r>
      <w:r>
        <w:rPr>
          <w:i/>
          <w:iCs/>
        </w:rPr>
        <w:t>Oncorhynchus</w:t>
      </w:r>
      <w:r>
        <w:t xml:space="preserve"> spp.) Fisheries. BioScience 71(2):186–204.</w:t>
      </w:r>
    </w:p>
    <w:p w14:paraId="05E39EAE" w14:textId="77777777" w:rsidR="0020558D" w:rsidRDefault="00251742">
      <w:pPr>
        <w:pStyle w:val="Bibliography"/>
      </w:pPr>
      <w:bookmarkStart w:id="61" w:name="ref-Axel2015"/>
      <w:bookmarkEnd w:id="60"/>
      <w:r>
        <w:t>Axel, G. A., M. Peterson, C. C. Kozfkay, B. P. Sandford, M. G. Nesbit, B. J. Burke, K. E. Frick, and J. J. Lamb. 2015. Characterizing migration and survival between the upper Salmon River basin and Lower Granite Dam for juvenile Snake River sockeye salmon, 2014. 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p>
    <w:p w14:paraId="084B311C" w14:textId="77777777" w:rsidR="0020558D" w:rsidRDefault="00251742">
      <w:pPr>
        <w:pStyle w:val="Bibliography"/>
      </w:pPr>
      <w:bookmarkStart w:id="62" w:name="ref-Beamesderfer1996"/>
      <w:bookmarkEnd w:id="61"/>
      <w:r>
        <w:t>Beamesderfer, C. P., D. L. Ward, and A. A. Nigro. 1996. Evaluation of the biological basis for a predator control program on Northern Pikeminnow (</w:t>
      </w:r>
      <w:r>
        <w:rPr>
          <w:i/>
          <w:iCs/>
        </w:rPr>
        <w:t>Ptychocheilus</w:t>
      </w:r>
      <w:r>
        <w:t xml:space="preserve"> </w:t>
      </w:r>
      <w:r>
        <w:rPr>
          <w:i/>
          <w:iCs/>
        </w:rPr>
        <w:t>Oregonensis</w:t>
      </w:r>
      <w:r>
        <w:t>) in the Columbia and Snake rivers. Canadian Journal of Fisheries and Aquatic Sciences 53(12):2898–2908.</w:t>
      </w:r>
    </w:p>
    <w:p w14:paraId="47A7C5FB" w14:textId="77777777" w:rsidR="0020558D" w:rsidRDefault="00251742">
      <w:pPr>
        <w:pStyle w:val="Bibliography"/>
      </w:pPr>
      <w:bookmarkStart w:id="63" w:name="ref-Beamesderfer1991"/>
      <w:bookmarkEnd w:id="62"/>
      <w:r>
        <w:t>Beamesderfer, R. C., and B. E. Rieman. 1991. Abundance and distribution of Northern Squawfish, Walleyes, and Smallmouth Bass in John Day Reservoir, Columbia River. Transactions of the American Fisheries Society 120:439–447.</w:t>
      </w:r>
    </w:p>
    <w:p w14:paraId="0A62FA9D" w14:textId="77777777" w:rsidR="0020558D" w:rsidRDefault="00251742">
      <w:pPr>
        <w:pStyle w:val="Bibliography"/>
      </w:pPr>
      <w:bookmarkStart w:id="64" w:name="ref-Clark2020"/>
      <w:bookmarkEnd w:id="63"/>
      <w:r>
        <w:lastRenderedPageBreak/>
        <w:t>Clark, C., P. Roni, J. Keeton, and G. Pess. 2020. Evaluation of the removal of impassable barriers on anadromous salmon and steelhead in the Columbia River Basin. Fisheries Management and Ecology 27(1):102–110.</w:t>
      </w:r>
    </w:p>
    <w:p w14:paraId="12351701" w14:textId="77777777" w:rsidR="0020558D" w:rsidRDefault="00251742">
      <w:pPr>
        <w:pStyle w:val="Bibliography"/>
      </w:pPr>
      <w:bookmarkStart w:id="65" w:name="ref-Copeland2014a"/>
      <w:bookmarkEnd w:id="64"/>
      <w:r>
        <w:t>Copeland, T., D. A. Venditti, and B. R. Barnett. 2014. The importance of juvenile migration tactics to adult recruitment in stream-type Chinook Salmon populations. Transactions of the American Fisheries Society 143(6):1460–1475.</w:t>
      </w:r>
    </w:p>
    <w:p w14:paraId="19C03D29" w14:textId="77777777" w:rsidR="0020558D" w:rsidRDefault="00251742">
      <w:pPr>
        <w:pStyle w:val="Bibliography"/>
      </w:pPr>
      <w:bookmarkStart w:id="66" w:name="ref-Crozier2020"/>
      <w:bookmarkEnd w:id="65"/>
      <w:r>
        <w:t>Crozier, L. G., J. E. Siegel, L. E. Wiesebron, E. M. Trujillo, B. J. Burke, B. P. Sandford, and D. L. Widener. 2020. Snake River sockeye and Chinook salmon in a changing climate: Implications for upstream migration survival during recent extreme and future climates. PLOS ONE 15(9):e0238886.</w:t>
      </w:r>
    </w:p>
    <w:p w14:paraId="7EF6FF6B" w14:textId="77777777" w:rsidR="0020558D" w:rsidRDefault="00251742">
      <w:pPr>
        <w:pStyle w:val="Bibliography"/>
      </w:pPr>
      <w:bookmarkStart w:id="67" w:name="ref-Deslauriers2017"/>
      <w:bookmarkEnd w:id="66"/>
      <w:r>
        <w:t>Deslauriers, D., S. R. Chipps, J. E. Breck, J. A. Rice, and C. P. Madenjian. 2017. Fish Bioenergetics 4.0: An R-based modeling application. Fisheries 42(11):586–596.</w:t>
      </w:r>
    </w:p>
    <w:p w14:paraId="64B1AE8B" w14:textId="77777777" w:rsidR="0020558D" w:rsidRDefault="00251742">
      <w:pPr>
        <w:pStyle w:val="Bibliography"/>
      </w:pPr>
      <w:bookmarkStart w:id="68" w:name="ref-Dodson2013"/>
      <w:bookmarkEnd w:id="67"/>
      <w:r>
        <w:t>Dodson, J. J., N. Aubin-Horth, V. Thériault, and D. J. Páez. 2013. The evolutionary ecology of alternative migratory tactics in salmonid fishes: Alternative migratory tactics as threshold traits. Biological Reviews 88(3):602–625.</w:t>
      </w:r>
    </w:p>
    <w:p w14:paraId="0F82024F" w14:textId="77777777" w:rsidR="0020558D" w:rsidRDefault="00251742">
      <w:pPr>
        <w:pStyle w:val="Bibliography"/>
      </w:pPr>
      <w:bookmarkStart w:id="69" w:name="ref-eBird2021"/>
      <w:bookmarkEnd w:id="68"/>
      <w:r>
        <w:t>eBird. 2021. eBird: An online database of bird distribution and abundance [web application]. eBird, Cornell Lab of Ornithology, Ithaca, New York. Available: http://www.ebird.org. Accessed: November 10, 2021.</w:t>
      </w:r>
    </w:p>
    <w:p w14:paraId="099F5530" w14:textId="77777777" w:rsidR="0020558D" w:rsidRDefault="00251742">
      <w:pPr>
        <w:pStyle w:val="Bibliography"/>
      </w:pPr>
      <w:bookmarkStart w:id="70" w:name="ref-Emerson1973"/>
      <w:bookmarkEnd w:id="69"/>
      <w:r>
        <w:t>Emerson, J. L. 1973. A history of the Salmon National Forest. United States Forest Service. 194 pp.</w:t>
      </w:r>
    </w:p>
    <w:p w14:paraId="4093C6AA" w14:textId="77777777" w:rsidR="0020558D" w:rsidRDefault="00251742">
      <w:pPr>
        <w:pStyle w:val="Bibliography"/>
      </w:pPr>
      <w:bookmarkStart w:id="71" w:name="ref-Evans2012"/>
      <w:bookmarkEnd w:id="70"/>
      <w:r>
        <w:lastRenderedPageBreak/>
        <w:t>Evans, A. F., N. J. Hostetter, D. D. Roby, K. Collis, D. E. Lyons, B. P. Sandford, R. D. Ledgerwood, and S. Sebring. 2012. Systemwide evaluation of avian predation on juvenile salmonids from the Columbia River based on recoveries of passive integrated transponder tags. Transactions of the American Fisheries Society 141(4):975–989.</w:t>
      </w:r>
    </w:p>
    <w:p w14:paraId="00393264" w14:textId="77777777" w:rsidR="0020558D" w:rsidRDefault="00251742">
      <w:pPr>
        <w:pStyle w:val="Bibliography"/>
      </w:pPr>
      <w:bookmarkStart w:id="72" w:name="ref-Evans2016"/>
      <w:bookmarkEnd w:id="71"/>
      <w:r>
        <w:t>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p w14:paraId="2D4ED682" w14:textId="77777777" w:rsidR="0020558D" w:rsidRDefault="00251742">
      <w:pPr>
        <w:pStyle w:val="Bibliography"/>
      </w:pPr>
      <w:bookmarkStart w:id="73" w:name="ref-Foster1977"/>
      <w:bookmarkEnd w:id="72"/>
      <w:r>
        <w:t>Foster, J. R. 1977. Pulsed gastric lavage: An efficient method of removing the stomach contents of live fish. The Progressive Fish-Culturist 39(4):166–169.</w:t>
      </w:r>
    </w:p>
    <w:p w14:paraId="44880B33" w14:textId="77777777" w:rsidR="0020558D" w:rsidRDefault="00251742">
      <w:pPr>
        <w:pStyle w:val="Bibliography"/>
      </w:pPr>
      <w:bookmarkStart w:id="74" w:name="ref-Fresh2003"/>
      <w:bookmarkEnd w:id="73"/>
      <w:r>
        <w:t>Fresh, K. L., S. L. Schroder, and Mark I. Carr. 2003. Predation by Northern Pikeminnow on hatchery and wild Coho Salmon smolts in the Chehalis River, Washington. North American Journal of Fisheries Management 23(4):1257–1264.</w:t>
      </w:r>
    </w:p>
    <w:p w14:paraId="322280D0" w14:textId="77777777" w:rsidR="0020558D" w:rsidRDefault="00251742">
      <w:pPr>
        <w:pStyle w:val="Bibliography"/>
      </w:pPr>
      <w:bookmarkStart w:id="75" w:name="ref-Frost2000"/>
      <w:bookmarkEnd w:id="74"/>
      <w:r>
        <w:t>Frost, C. N. 2000. A key for identifying preyfish in the columbia river based on diagnostic bones. U.S. Geological Survey, Western Fisheries Research Center, Columbia River Research Laboratory.</w:t>
      </w:r>
    </w:p>
    <w:p w14:paraId="70B48ADE" w14:textId="77777777" w:rsidR="0020558D" w:rsidRDefault="00251742">
      <w:pPr>
        <w:pStyle w:val="Bibliography"/>
      </w:pPr>
      <w:bookmarkStart w:id="76" w:name="ref-Gray2001"/>
      <w:bookmarkEnd w:id="75"/>
      <w:r>
        <w:t>Gray, R. H., and D. D. Dauble. 2001. Some Life History Characteristics of Cyprinids in the Hanford Reach, Mid-Columbia River. Northwest Science 75(2):122–136.</w:t>
      </w:r>
    </w:p>
    <w:p w14:paraId="594068A6" w14:textId="77777777" w:rsidR="0020558D" w:rsidRDefault="00251742">
      <w:pPr>
        <w:pStyle w:val="Bibliography"/>
      </w:pPr>
      <w:bookmarkStart w:id="77" w:name="ref-Hansel1988"/>
      <w:bookmarkEnd w:id="76"/>
      <w:r>
        <w:t>Hansel, H. C., S. D. Duke, P. T. Lofy, and G. A. Gray. 1988. Use of diagnostic bones to identify and estimate original lengths of ingested prey fishes. Transactions of the American Fisheries Society 117(1):55–62.</w:t>
      </w:r>
    </w:p>
    <w:p w14:paraId="16FB87D7" w14:textId="77777777" w:rsidR="0020558D" w:rsidRDefault="00251742">
      <w:pPr>
        <w:pStyle w:val="Bibliography"/>
      </w:pPr>
      <w:bookmarkStart w:id="78" w:name="ref-Harnish2014"/>
      <w:bookmarkEnd w:id="77"/>
      <w:r>
        <w:lastRenderedPageBreak/>
        <w:t>Harnish, R. A., E. D. Green, K. A. Deters, K. D. Ham, Z. Deng, H. Li, B. Rayamajhi, K. W. Jung, and G. A. McMichael. 2014. Survival of Wild Hanford Reach and Priest Rapids Hatchery Fall Chinook Salmon Juveniles in the Columbia River: Predation Implications.</w:t>
      </w:r>
    </w:p>
    <w:p w14:paraId="4A970D49" w14:textId="77777777" w:rsidR="0020558D" w:rsidRDefault="00251742">
      <w:pPr>
        <w:pStyle w:val="Bibliography"/>
      </w:pPr>
      <w:bookmarkStart w:id="79" w:name="ref-Hartleb1995"/>
      <w:bookmarkEnd w:id="78"/>
      <w:r>
        <w:t>Hartleb, C. F., and J. R. Moring. 1995. An improved gastric lavage device for removing stomach contents from live fish. Fisheries Research 24(3):261–265.</w:t>
      </w:r>
    </w:p>
    <w:p w14:paraId="1FE57C9E" w14:textId="77777777" w:rsidR="0020558D" w:rsidRDefault="00251742">
      <w:pPr>
        <w:pStyle w:val="Bibliography"/>
      </w:pPr>
      <w:bookmarkStart w:id="80" w:name="ref-Hodgson1988"/>
      <w:bookmarkEnd w:id="79"/>
      <w:r>
        <w:t>Hodgson, J. R., and P. A. Cochran. 1988. The effect of sampling methodology on diet analysis in largemouth bass (</w:t>
      </w:r>
      <w:r>
        <w:rPr>
          <w:i/>
          <w:iCs/>
        </w:rPr>
        <w:t>Micropterus</w:t>
      </w:r>
      <w:r>
        <w:t xml:space="preserve"> </w:t>
      </w:r>
      <w:r>
        <w:rPr>
          <w:i/>
          <w:iCs/>
        </w:rPr>
        <w:t>Salmoides</w:t>
      </w:r>
      <w:r>
        <w:t>). SIL Proceedings, 1922-2010 23(3):1670–1675.</w:t>
      </w:r>
    </w:p>
    <w:p w14:paraId="41EA7DBC" w14:textId="77777777" w:rsidR="0020558D" w:rsidRDefault="00251742">
      <w:pPr>
        <w:pStyle w:val="Bibliography"/>
      </w:pPr>
      <w:bookmarkStart w:id="81" w:name="ref-ICTRT2007"/>
      <w:bookmarkEnd w:id="80"/>
      <w:r>
        <w:t>Interior Columbia Technical Recovery Team. 2007. Viability criteria for application to interior Columbia basin salmonid ESUs. National Marine Fisheries Service, Northwest Fisheries Science Center, National Oceanographic and Atmospheric Administration.</w:t>
      </w:r>
    </w:p>
    <w:p w14:paraId="5BE661F2" w14:textId="77777777" w:rsidR="0020558D" w:rsidRDefault="00251742">
      <w:pPr>
        <w:pStyle w:val="Bibliography"/>
      </w:pPr>
      <w:bookmarkStart w:id="82" w:name="ref-Jurajda2016"/>
      <w:bookmarkEnd w:id="81"/>
      <w:r>
        <w:t>Jurajda, P., K. Roche, I. Sedlacek, and L. Vsetickova. 2016. Assemblage characteristics and diet of fish in the shallow coastal waters of James Ross Island, Antarctica. Polar Biology 39(12):2299–2309.</w:t>
      </w:r>
    </w:p>
    <w:p w14:paraId="30487A26" w14:textId="77777777" w:rsidR="0020558D" w:rsidRDefault="00251742">
      <w:pPr>
        <w:pStyle w:val="Bibliography"/>
      </w:pPr>
      <w:bookmarkStart w:id="83" w:name="ref-Justice2017"/>
      <w:bookmarkEnd w:id="82"/>
      <w:r>
        <w:t>Justice, C., S. M. White, D. A. McCullough, D. S. Graves, and M. R. Blanchard. 2017. Can stream and riparian restoration offset climate change impacts to salmon populations? Journal of Environmental Management 188:212–227.</w:t>
      </w:r>
    </w:p>
    <w:p w14:paraId="6782D998" w14:textId="77777777" w:rsidR="0020558D" w:rsidRDefault="00251742">
      <w:pPr>
        <w:pStyle w:val="Bibliography"/>
      </w:pPr>
      <w:bookmarkStart w:id="84" w:name="ref-Kamler2001"/>
      <w:bookmarkEnd w:id="83"/>
      <w:r>
        <w:t>Kamler, J. F., and K. L. Pope. 2001. Nonlethal methods of examining fish stomach contents. Reviews in Fisheries Science 9(1):1–11.</w:t>
      </w:r>
    </w:p>
    <w:p w14:paraId="21E29B99" w14:textId="77777777" w:rsidR="0020558D" w:rsidRDefault="00251742">
      <w:pPr>
        <w:pStyle w:val="Bibliography"/>
      </w:pPr>
      <w:bookmarkStart w:id="85" w:name="ref-Kinzer2020"/>
      <w:bookmarkEnd w:id="84"/>
      <w:r>
        <w:t xml:space="preserve">Kinzer, R., R. Orme, M. Campbell, J. Hargrove, and K. See. 2020. Report to NOAA Fisheries for 5-Year ESA Status Review: Snake River Basin Steelhead and Chinook Salmon population </w:t>
      </w:r>
      <w:r>
        <w:lastRenderedPageBreak/>
        <w:t>abundance, life History, and diversity metrics calculated from in-stream PIT-tag observations (SY2010-SY2019). IPTDSW (In-stream PIT-tag detection systems workgroup). 118 pp.</w:t>
      </w:r>
    </w:p>
    <w:p w14:paraId="0D780E55" w14:textId="77777777" w:rsidR="0020558D" w:rsidRDefault="00251742">
      <w:pPr>
        <w:pStyle w:val="Bibliography"/>
      </w:pPr>
      <w:bookmarkStart w:id="86" w:name="ref-Knutsen1999"/>
      <w:bookmarkEnd w:id="85"/>
      <w:r>
        <w:t>Knutsen, C. J., and D. L. Ward. 1999. Biological characteristics of Northern Pikeminnow in the lower Columbia and Snake rivers before and after sustained exploitation. Transactions of the American Fisheries Society 128(6):1008–1019.</w:t>
      </w:r>
    </w:p>
    <w:p w14:paraId="51CA8CDF" w14:textId="77777777" w:rsidR="0020558D" w:rsidRDefault="00251742">
      <w:pPr>
        <w:pStyle w:val="Bibliography"/>
      </w:pPr>
      <w:bookmarkStart w:id="87" w:name="ref-Krebs1999"/>
      <w:bookmarkEnd w:id="86"/>
      <w:r>
        <w:t>Krebs, C. J. 1999. Ecological methodology. Addison Welsey Educational Publishers, Inc., Menlo Park, CA.</w:t>
      </w:r>
    </w:p>
    <w:p w14:paraId="628B377A" w14:textId="77777777" w:rsidR="0020558D" w:rsidRDefault="00251742">
      <w:pPr>
        <w:pStyle w:val="Bibliography"/>
      </w:pPr>
      <w:bookmarkStart w:id="88" w:name="ref-Lewis2019"/>
      <w:bookmarkEnd w:id="87"/>
      <w:r>
        <w:t>Lewis, D. J., S. J. Dundas, D. M. Kling, D. K. Lew, and S. D. Hacker. 2019. The non-market benefits of early and partial gains in managing threatened salmon. PLOS ONE 14(8):e0220260.</w:t>
      </w:r>
    </w:p>
    <w:p w14:paraId="11DC35D0" w14:textId="77777777" w:rsidR="0020558D" w:rsidRDefault="00251742">
      <w:pPr>
        <w:pStyle w:val="Bibliography"/>
      </w:pPr>
      <w:bookmarkStart w:id="89" w:name="ref-McCann2019"/>
      <w:bookmarkEnd w:id="88"/>
      <w:r>
        <w:t>McCann, J., B. Chockley, E. Cooper, B. Hsu, G. Scheer, S. Haeseker, R. Lessard, T. Copeland, E. Tinus, A. Storch, D. Rawding, and M. DeHart. 2019. Comparative survival study of PIT-tagged spring/summer/fall Chinook, summer steelhead, and Sockeye. Draft 2019 annual report. BPA Project #19960200. Available at: https://www.fpc.org/documents/CSS/2019CSS_FullDRAFT.pdf.</w:t>
      </w:r>
    </w:p>
    <w:p w14:paraId="48093505" w14:textId="77777777" w:rsidR="0020558D" w:rsidRDefault="00251742">
      <w:pPr>
        <w:pStyle w:val="Bibliography"/>
      </w:pPr>
      <w:bookmarkStart w:id="90" w:name="ref-McElhany2000"/>
      <w:bookmarkEnd w:id="89"/>
      <w:r>
        <w:t>McElhany, P., M. H. Ruckelshaus, M. J. Ford, T. C. Wainwright, and E. P. Bjorkstedt. 2000. Viable salmonid populations and the recovery of evolutionarily significant units. U.S. Department of Commerce, National Oceanic and Atmospheric Administration, Technical Memo. NMFS-NWFSC-42.:156 pp.</w:t>
      </w:r>
    </w:p>
    <w:p w14:paraId="2443CD18" w14:textId="77777777" w:rsidR="0020558D" w:rsidRDefault="00251742">
      <w:pPr>
        <w:pStyle w:val="Bibliography"/>
      </w:pPr>
      <w:bookmarkStart w:id="91" w:name="ref-Moss2016"/>
      <w:bookmarkEnd w:id="90"/>
      <w:r>
        <w:t>Moss, J., J. Murphy, E. Fergusson, and R. Heintz. 2016. Allometric relationships between body size and energy density of juvenile Chinook (</w:t>
      </w:r>
      <w:r>
        <w:rPr>
          <w:i/>
          <w:iCs/>
        </w:rPr>
        <w:t>Oncorhynchus</w:t>
      </w:r>
      <w:r>
        <w:t xml:space="preserve"> </w:t>
      </w:r>
      <w:r>
        <w:rPr>
          <w:i/>
          <w:iCs/>
        </w:rPr>
        <w:t>Tshawytscha</w:t>
      </w:r>
      <w:r>
        <w:t>) and Chum (</w:t>
      </w:r>
      <w:r>
        <w:rPr>
          <w:i/>
          <w:iCs/>
        </w:rPr>
        <w:t>O. Keta</w:t>
      </w:r>
      <w:r>
        <w:t xml:space="preserve">) </w:t>
      </w:r>
      <w:r>
        <w:lastRenderedPageBreak/>
        <w:t>Salmon across a latitudinal gradient. North Pacific Anadromous Fish Commission Bulletin 6(1):161–168.</w:t>
      </w:r>
    </w:p>
    <w:p w14:paraId="581FE81C" w14:textId="77777777" w:rsidR="0020558D" w:rsidRDefault="00251742">
      <w:pPr>
        <w:pStyle w:val="Bibliography"/>
      </w:pPr>
      <w:bookmarkStart w:id="92" w:name="ref-Murphy2021"/>
      <w:bookmarkEnd w:id="91"/>
      <w:r>
        <w:t>Murphy, C. A., J. D. Romer, K. Stertz, I. Arismendi, R. Emig, F. Monzyk, and S. L. Johnson. 2021. Damming salmon fry: Evidence for predation by non-native warmwater fishes in reservoirs. Ecosphere 12(9).</w:t>
      </w:r>
    </w:p>
    <w:p w14:paraId="5B186492" w14:textId="77777777" w:rsidR="0020558D" w:rsidRDefault="00251742">
      <w:pPr>
        <w:pStyle w:val="Bibliography"/>
      </w:pPr>
      <w:bookmarkStart w:id="93" w:name="ref-Nemeth1999"/>
      <w:bookmarkEnd w:id="92"/>
      <w:r>
        <w:t>Nemeth, D. J., and R. B. Kiefer. 1999. Snake River spring and summer Chinook Salmon choice for recovery. Fisheries 24(10):16–23.</w:t>
      </w:r>
    </w:p>
    <w:p w14:paraId="51D70C2E" w14:textId="77777777" w:rsidR="0020558D" w:rsidRDefault="00251742">
      <w:pPr>
        <w:pStyle w:val="Bibliography"/>
      </w:pPr>
      <w:bookmarkStart w:id="94" w:name="ref-NOAA2017"/>
      <w:bookmarkEnd w:id="93"/>
      <w:r>
        <w:t>NOAA. 2017. ESA recovery plan for Snake River spring/summer Chinook Salmon (</w:t>
      </w:r>
      <w:r>
        <w:rPr>
          <w:i/>
          <w:iCs/>
        </w:rPr>
        <w:t>Oncorhynchus</w:t>
      </w:r>
      <w:r>
        <w:t xml:space="preserve"> </w:t>
      </w:r>
      <w:r>
        <w:rPr>
          <w:i/>
          <w:iCs/>
        </w:rPr>
        <w:t>Tshawytscha</w:t>
      </w:r>
      <w:r>
        <w:t>) and Snake River basin steelhead (</w:t>
      </w:r>
      <w:r>
        <w:rPr>
          <w:i/>
          <w:iCs/>
        </w:rPr>
        <w:t>Oncorhynchus</w:t>
      </w:r>
      <w:r>
        <w:t xml:space="preserve"> </w:t>
      </w:r>
      <w:r>
        <w:rPr>
          <w:i/>
          <w:iCs/>
        </w:rPr>
        <w:t>Mykiss</w:t>
      </w:r>
      <w:r>
        <w:t>).</w:t>
      </w:r>
    </w:p>
    <w:p w14:paraId="41FB2411" w14:textId="77777777" w:rsidR="0020558D" w:rsidRDefault="00251742">
      <w:pPr>
        <w:pStyle w:val="Bibliography"/>
      </w:pPr>
      <w:bookmarkStart w:id="95" w:name="ref-Parker1995"/>
      <w:bookmarkEnd w:id="94"/>
      <w:r>
        <w:t>Parker, R. M., M. P. Zimmerman, and D. L. Ward. 1995. Variability in Biological Characteristics of Northern Squawfish in the Lower Columbia and Snake Rivers:12.</w:t>
      </w:r>
    </w:p>
    <w:p w14:paraId="5AA37478" w14:textId="77777777" w:rsidR="0020558D" w:rsidRDefault="00251742">
      <w:pPr>
        <w:pStyle w:val="Bibliography"/>
      </w:pPr>
      <w:bookmarkStart w:id="96" w:name="ref-Petersen1994"/>
      <w:bookmarkEnd w:id="95"/>
      <w:r>
        <w:t>Petersen, J. H. 1994. Importance of spatial pattern in estimating predation on juvenile salmonids in the Columbia River. Transactions of the American Fisheries Society 123(6):924–930.</w:t>
      </w:r>
    </w:p>
    <w:p w14:paraId="4BB806B2" w14:textId="77777777" w:rsidR="0020558D" w:rsidRDefault="00251742">
      <w:pPr>
        <w:pStyle w:val="Bibliography"/>
      </w:pPr>
      <w:bookmarkStart w:id="97" w:name="ref-Petersen1999"/>
      <w:bookmarkEnd w:id="96"/>
      <w:r>
        <w:t>Petersen, J. H., and D. L. Ward. 1999. Development and corroboration of a bioenergetics model for Northern Pikeminnow feeding on juvenile salmonids in the Columbia River. Transactions of the American Fisheries Society 128(5):784–801.</w:t>
      </w:r>
    </w:p>
    <w:p w14:paraId="6DE5B21A" w14:textId="77777777" w:rsidR="0020558D" w:rsidRDefault="00251742">
      <w:pPr>
        <w:pStyle w:val="Bibliography"/>
      </w:pPr>
      <w:bookmarkStart w:id="98" w:name="ref-Poe1991"/>
      <w:bookmarkEnd w:id="97"/>
      <w:r>
        <w:t>Poe, T. E., H. C. Hansel, S. Vigg, D. E. Palmer, and L. A. Prendergast. 1991. Feeding of predaceous fishes on out-migrating juvenile salmonids in John Day Reservoir, Columbia River. Transactions of the American Fisheries Society 120(4):405–420.</w:t>
      </w:r>
    </w:p>
    <w:p w14:paraId="1FEE8EAD" w14:textId="77777777" w:rsidR="0020558D" w:rsidRDefault="00251742">
      <w:pPr>
        <w:pStyle w:val="Bibliography"/>
      </w:pPr>
      <w:bookmarkStart w:id="99" w:name="ref-Porter2019"/>
      <w:bookmarkEnd w:id="98"/>
      <w:r>
        <w:t xml:space="preserve">Porter, N. J., M. W. Ackerman, T. Mackey, G. A. Axel, and K. E. See. 2019. Movement and distribution of Chinook Salmon presmolts in the mainstem Salmon River, 2018/2019 annual </w:t>
      </w:r>
      <w:r>
        <w:lastRenderedPageBreak/>
        <w:t>report. Prepared by Biomark, Inc. - Applied Biological Services and Fish Ecology Division, Northwest Fisheries Science Center, National Marine Fisheries Service, National Oceanic and Atmospheric Administration. 47 pp.</w:t>
      </w:r>
    </w:p>
    <w:p w14:paraId="1DE446CF" w14:textId="77777777" w:rsidR="0020558D" w:rsidRDefault="00251742">
      <w:pPr>
        <w:pStyle w:val="Bibliography"/>
      </w:pPr>
      <w:bookmarkStart w:id="100" w:name="ref-RCoreTeam2021"/>
      <w:bookmarkEnd w:id="99"/>
      <w:r>
        <w:t>R Core Team. 2021. R: A language and environment for statistical computing. R Foundation for Statistical Computing, Vienna, Austria.</w:t>
      </w:r>
    </w:p>
    <w:p w14:paraId="597D435F" w14:textId="77777777" w:rsidR="0020558D" w:rsidRDefault="00251742">
      <w:pPr>
        <w:pStyle w:val="Bibliography"/>
      </w:pPr>
      <w:bookmarkStart w:id="101" w:name="ref-Roni2018"/>
      <w:bookmarkEnd w:id="100"/>
      <w:r>
        <w:t>Roni, P., P. J. Anders, T. J. Beechie, and D. J. Kaplowe. 2018. Review of tools for identifying, planning, and implementing habitat restoration for Pacific salmon and steelhead. North American Journal of Fisheries Management 38(2):355–376.</w:t>
      </w:r>
    </w:p>
    <w:p w14:paraId="358E7AFD" w14:textId="77777777" w:rsidR="0020558D" w:rsidRDefault="00251742">
      <w:pPr>
        <w:pStyle w:val="Bibliography"/>
      </w:pPr>
      <w:bookmarkStart w:id="102" w:name="ref-Rubenson2020"/>
      <w:bookmarkEnd w:id="101"/>
      <w:r>
        <w:t>Rubenson, E. S., D. J. Lawrence, and J. D. Olden. 2020. Threats to rearing juvenile Chinook Salmon from nonnative Smallmouth Bass inferred from stable isotope and fatty acid biomarkers. Transactions of the American Fisheries Society 149(3):350–363.</w:t>
      </w:r>
    </w:p>
    <w:p w14:paraId="36110FD5" w14:textId="77777777" w:rsidR="0020558D" w:rsidRDefault="00251742">
      <w:pPr>
        <w:pStyle w:val="Bibliography"/>
      </w:pPr>
      <w:bookmarkStart w:id="103" w:name="ref-Shively1996"/>
      <w:bookmarkEnd w:id="102"/>
      <w:r>
        <w:t>Shively, R. S., T. P. Poe, M. B. Sheer, and R. Peters. 1996. Criteria for reducing predation by Northern Squawfish near juvenile salmonid bypass outfalls at Columbia River dams. Regulated Rivers: Research &amp; Management 12(4-5):493–500.</w:t>
      </w:r>
    </w:p>
    <w:p w14:paraId="479922A3" w14:textId="77777777" w:rsidR="0020558D" w:rsidRDefault="00251742">
      <w:pPr>
        <w:pStyle w:val="Bibliography"/>
      </w:pPr>
      <w:bookmarkStart w:id="104" w:name="ref-Tabor1993"/>
      <w:bookmarkEnd w:id="103"/>
      <w:r>
        <w:t>Tabor, R. A., R. S. Shively, and T. P. Poe. 1993. Predation of juvenile salmonids by Smallmouth Bass and Northern Pikeminnow in the Columbia River near Richland, Washington. North American Journal of Fisheries Management 13(4):831–838.</w:t>
      </w:r>
    </w:p>
    <w:p w14:paraId="58D2B343" w14:textId="77777777" w:rsidR="0020558D" w:rsidRDefault="00251742">
      <w:pPr>
        <w:pStyle w:val="Bibliography"/>
      </w:pPr>
      <w:bookmarkStart w:id="105" w:name="ref-Venditti2000"/>
      <w:bookmarkEnd w:id="104"/>
      <w:r>
        <w:t>Venditti, D. A., D. W. Rondorf, and J. M. Kraut. 2000. Migratory behavior and forebay delay of radio-tagged juvenile fall Chinook Salmon in a lower Snake River impoundment. North American Journal of Fisheries Management 20(1):41–52.</w:t>
      </w:r>
    </w:p>
    <w:p w14:paraId="2633E855" w14:textId="77777777" w:rsidR="0020558D" w:rsidRDefault="00251742">
      <w:pPr>
        <w:pStyle w:val="Bibliography"/>
      </w:pPr>
      <w:bookmarkStart w:id="106" w:name="ref-Ward1995"/>
      <w:bookmarkEnd w:id="105"/>
      <w:r>
        <w:lastRenderedPageBreak/>
        <w:t>Ward, D. L., J. H. Petersen, and J. J. Loch. 1995. Index of predation on juvenile salmonids by Northern Squawfish in the lower and middle Columbia River and in the lower Snake River. Transactions of the American Fisheries Society 124:321–334.</w:t>
      </w:r>
    </w:p>
    <w:p w14:paraId="3064DA4C" w14:textId="77777777" w:rsidR="0020558D" w:rsidRDefault="00251742">
      <w:pPr>
        <w:pStyle w:val="Bibliography"/>
      </w:pPr>
      <w:bookmarkStart w:id="107" w:name="ref-Wasowicz1994"/>
      <w:bookmarkEnd w:id="106"/>
      <w:r>
        <w:t>Wasowicz, A., and R. A. Valdez. 1994. A nonlethal technique to recover gut contents of Roundtail Chub. North American Journal of Fisheries Management 14(3):656–658.</w:t>
      </w:r>
    </w:p>
    <w:p w14:paraId="28177226" w14:textId="77777777" w:rsidR="0020558D" w:rsidRDefault="00251742">
      <w:pPr>
        <w:pStyle w:val="Bibliography"/>
      </w:pPr>
      <w:bookmarkStart w:id="108" w:name="ref-White2021"/>
      <w:bookmarkEnd w:id="107"/>
      <w:r>
        <w:t>White, S. M., S. Brandy, C. Justice, K. A. Morinaga, L. Naylor, J. Ruzycki, E. R. Sedell, J. Steele, A. Towne, J. G. Webster, and I. Wilson. 2021. Progress Towards a Comprehensive Approach for Habitat Restoration in the Columbia Basin: Case Study in the Grande Ronde River. Fisheries 46(5):229–243.</w:t>
      </w:r>
    </w:p>
    <w:p w14:paraId="2682DBCC" w14:textId="77777777" w:rsidR="0020558D" w:rsidRDefault="00251742">
      <w:pPr>
        <w:pStyle w:val="Bibliography"/>
      </w:pPr>
      <w:bookmarkStart w:id="109" w:name="ref-Widener2021"/>
      <w:bookmarkEnd w:id="108"/>
      <w:r>
        <w:t>Widener, D. L., J. R. Faulkner, S. G. Smith, T. M. Marsh, and R. W. Zabel. 2021. Survival estimates for the passage of spring-migrating juvenile salmonids through Snake and Columbia River dams and reservoirs, 2020. U.S. Department of Commerce, NOAA Contract Report NMFS-NWFSC-CR-2021-05.</w:t>
      </w:r>
    </w:p>
    <w:p w14:paraId="0536D93C" w14:textId="77777777" w:rsidR="0020558D" w:rsidRDefault="00251742">
      <w:pPr>
        <w:pStyle w:val="Bibliography"/>
      </w:pPr>
      <w:bookmarkStart w:id="110" w:name="ref-Winther2020"/>
      <w:bookmarkEnd w:id="109"/>
      <w:r>
        <w:t>Winther, E., C. M. Barr, C. Miller, and C. Wheaton. 2020. Report on the Predation Index, Predator Control Fisheries, and Program Evaluation for the Columbia River Basin Northern Pikeminnow Sport Reward Program, 2020 Annual Report. Pages 155 pp. Pacific States Marine Fisheries Commission, Washington Dept. of Fish and Wildlife, Oregon Dept. of Fish and Wildlife.</w:t>
      </w:r>
    </w:p>
    <w:p w14:paraId="24388826" w14:textId="77777777" w:rsidR="0020558D" w:rsidRDefault="00251742">
      <w:pPr>
        <w:pStyle w:val="Bibliography"/>
      </w:pPr>
      <w:bookmarkStart w:id="111" w:name="ref-Wydoski2003"/>
      <w:bookmarkEnd w:id="110"/>
      <w:r>
        <w:t>Wydoski, R. S., and R. R. Whitney. 2003. Inland fishes of Washington: Second edition, revised and expanded. University of Washington Press.</w:t>
      </w:r>
    </w:p>
    <w:p w14:paraId="27CBD9DF" w14:textId="77777777" w:rsidR="0020558D" w:rsidRDefault="00251742">
      <w:pPr>
        <w:pStyle w:val="Bibliography"/>
      </w:pPr>
      <w:bookmarkStart w:id="112" w:name="ref-Zimmerman1999"/>
      <w:bookmarkEnd w:id="111"/>
      <w:r>
        <w:lastRenderedPageBreak/>
        <w:t>Zimmerman, M. P., and D. L. Ward. 1999. Index of predation on juvenile salmonids by Northern Pikeminnow in the lower Columbia River basin from 1994-96. Transactions of the American Fisheries Society 128(6):995–1007.</w:t>
      </w:r>
    </w:p>
    <w:p w14:paraId="5271FF1A" w14:textId="77777777" w:rsidR="0020558D" w:rsidRDefault="00251742">
      <w:pPr>
        <w:pStyle w:val="Bibliography"/>
      </w:pPr>
      <w:bookmarkStart w:id="113" w:name="ref-Zimmerman2012"/>
      <w:bookmarkEnd w:id="112"/>
      <w:r>
        <w:t>Zimmerman, M., K. Krueger, P. Roni, B. Bilby, J. Walters, and T. Quinn. 2012. Intensively Monitored Watersheds Program: An Updated Plan to Monitor Fish and Habitat Responses to Restoration Actions in the Lower Columbia Watersheds:41.</w:t>
      </w:r>
    </w:p>
    <w:bookmarkEnd w:id="59"/>
    <w:bookmarkEnd w:id="113"/>
    <w:p w14:paraId="7A546009" w14:textId="77777777" w:rsidR="0020558D" w:rsidRDefault="00251742">
      <w:r>
        <w:br w:type="page"/>
      </w:r>
    </w:p>
    <w:p w14:paraId="11F52013" w14:textId="77777777" w:rsidR="0020558D" w:rsidRDefault="00251742">
      <w:pPr>
        <w:pStyle w:val="Heading1"/>
      </w:pPr>
      <w:bookmarkStart w:id="114" w:name="tables"/>
      <w:bookmarkEnd w:id="57"/>
      <w:r>
        <w:lastRenderedPageBreak/>
        <w:t>Tables</w:t>
      </w:r>
    </w:p>
    <w:p w14:paraId="03DC3479" w14:textId="77777777" w:rsidR="0020558D" w:rsidRDefault="00251742">
      <w:pPr>
        <w:pStyle w:val="TableCaption"/>
      </w:pPr>
      <w:r>
        <w:t>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w="0" w:type="auto"/>
        <w:tblLook w:val="0020" w:firstRow="1" w:lastRow="0" w:firstColumn="0" w:lastColumn="0" w:noHBand="0" w:noVBand="0"/>
      </w:tblPr>
      <w:tblGrid>
        <w:gridCol w:w="896"/>
        <w:gridCol w:w="1790"/>
        <w:gridCol w:w="1610"/>
        <w:gridCol w:w="1423"/>
      </w:tblGrid>
      <w:tr w:rsidR="0020558D" w14:paraId="76DA80C6" w14:textId="77777777">
        <w:trPr>
          <w:tblHeader/>
        </w:trPr>
        <w:tc>
          <w:tcPr>
            <w:tcW w:w="0" w:type="auto"/>
          </w:tcPr>
          <w:p w14:paraId="31D5C8F2" w14:textId="77777777" w:rsidR="0020558D" w:rsidRDefault="00251742">
            <w:pPr>
              <w:pStyle w:val="Compact"/>
            </w:pPr>
            <w:r>
              <w:t>Season</w:t>
            </w:r>
          </w:p>
        </w:tc>
        <w:tc>
          <w:tcPr>
            <w:tcW w:w="0" w:type="auto"/>
          </w:tcPr>
          <w:p w14:paraId="718AAE39" w14:textId="77777777" w:rsidR="0020558D" w:rsidRDefault="00251742">
            <w:pPr>
              <w:pStyle w:val="Compact"/>
            </w:pPr>
            <w:r>
              <w:t>Date Range</w:t>
            </w:r>
          </w:p>
        </w:tc>
        <w:tc>
          <w:tcPr>
            <w:tcW w:w="0" w:type="auto"/>
          </w:tcPr>
          <w:p w14:paraId="704AB764" w14:textId="77777777" w:rsidR="0020558D" w:rsidRDefault="00251742">
            <w:pPr>
              <w:pStyle w:val="Compact"/>
            </w:pPr>
            <w:r>
              <w:t>% Fish in Diet</w:t>
            </w:r>
          </w:p>
        </w:tc>
        <w:tc>
          <w:tcPr>
            <w:tcW w:w="0" w:type="auto"/>
          </w:tcPr>
          <w:p w14:paraId="7D6A6CBD" w14:textId="77777777" w:rsidR="0020558D" w:rsidRDefault="00251742">
            <w:pPr>
              <w:pStyle w:val="Compact"/>
              <w:jc w:val="right"/>
            </w:pPr>
            <w:r>
              <w:t>g Consumed</w:t>
            </w:r>
          </w:p>
        </w:tc>
      </w:tr>
      <w:tr w:rsidR="0020558D" w14:paraId="7CAC4880" w14:textId="77777777">
        <w:tc>
          <w:tcPr>
            <w:tcW w:w="0" w:type="auto"/>
          </w:tcPr>
          <w:p w14:paraId="378B1E59" w14:textId="77777777" w:rsidR="0020558D" w:rsidRDefault="00251742">
            <w:pPr>
              <w:pStyle w:val="Compact"/>
            </w:pPr>
            <w:r>
              <w:t>Fall</w:t>
            </w:r>
          </w:p>
        </w:tc>
        <w:tc>
          <w:tcPr>
            <w:tcW w:w="0" w:type="auto"/>
          </w:tcPr>
          <w:p w14:paraId="6F17FDE4" w14:textId="77777777" w:rsidR="0020558D" w:rsidRDefault="00251742">
            <w:pPr>
              <w:pStyle w:val="Compact"/>
            </w:pPr>
            <w:r>
              <w:t>Sep 15 - Nov 30</w:t>
            </w:r>
          </w:p>
        </w:tc>
        <w:tc>
          <w:tcPr>
            <w:tcW w:w="0" w:type="auto"/>
          </w:tcPr>
          <w:p w14:paraId="06741190" w14:textId="77777777" w:rsidR="0020558D" w:rsidRDefault="00251742">
            <w:pPr>
              <w:pStyle w:val="Compact"/>
            </w:pPr>
            <w:r>
              <w:t>30</w:t>
            </w:r>
          </w:p>
        </w:tc>
        <w:tc>
          <w:tcPr>
            <w:tcW w:w="0" w:type="auto"/>
          </w:tcPr>
          <w:p w14:paraId="2DD26CFF" w14:textId="77777777" w:rsidR="0020558D" w:rsidRDefault="00251742">
            <w:pPr>
              <w:pStyle w:val="Compact"/>
              <w:jc w:val="right"/>
            </w:pPr>
            <w:r>
              <w:t>38.90</w:t>
            </w:r>
          </w:p>
        </w:tc>
      </w:tr>
      <w:tr w:rsidR="0020558D" w14:paraId="3A5B3A01" w14:textId="77777777">
        <w:tc>
          <w:tcPr>
            <w:tcW w:w="0" w:type="auto"/>
          </w:tcPr>
          <w:p w14:paraId="78665CD8" w14:textId="77777777" w:rsidR="0020558D" w:rsidRDefault="00251742">
            <w:pPr>
              <w:pStyle w:val="Compact"/>
            </w:pPr>
            <w:r>
              <w:t>Fall</w:t>
            </w:r>
          </w:p>
        </w:tc>
        <w:tc>
          <w:tcPr>
            <w:tcW w:w="0" w:type="auto"/>
          </w:tcPr>
          <w:p w14:paraId="0A04BE89" w14:textId="77777777" w:rsidR="0020558D" w:rsidRDefault="00251742">
            <w:pPr>
              <w:pStyle w:val="Compact"/>
            </w:pPr>
            <w:r>
              <w:t>Sep 15 - Nov 30</w:t>
            </w:r>
          </w:p>
        </w:tc>
        <w:tc>
          <w:tcPr>
            <w:tcW w:w="0" w:type="auto"/>
          </w:tcPr>
          <w:p w14:paraId="730E4F2E" w14:textId="77777777" w:rsidR="0020558D" w:rsidRDefault="00251742">
            <w:pPr>
              <w:pStyle w:val="Compact"/>
            </w:pPr>
            <w:r>
              <w:t>40</w:t>
            </w:r>
          </w:p>
        </w:tc>
        <w:tc>
          <w:tcPr>
            <w:tcW w:w="0" w:type="auto"/>
          </w:tcPr>
          <w:p w14:paraId="07008782" w14:textId="77777777" w:rsidR="0020558D" w:rsidRDefault="00251742">
            <w:pPr>
              <w:pStyle w:val="Compact"/>
              <w:jc w:val="right"/>
            </w:pPr>
            <w:r>
              <w:t>42.62</w:t>
            </w:r>
          </w:p>
        </w:tc>
      </w:tr>
      <w:tr w:rsidR="0020558D" w14:paraId="70219C45" w14:textId="77777777">
        <w:tc>
          <w:tcPr>
            <w:tcW w:w="0" w:type="auto"/>
          </w:tcPr>
          <w:p w14:paraId="58CCFF8B" w14:textId="77777777" w:rsidR="0020558D" w:rsidRDefault="00251742">
            <w:pPr>
              <w:pStyle w:val="Compact"/>
            </w:pPr>
            <w:r>
              <w:t>Fall</w:t>
            </w:r>
          </w:p>
        </w:tc>
        <w:tc>
          <w:tcPr>
            <w:tcW w:w="0" w:type="auto"/>
          </w:tcPr>
          <w:p w14:paraId="4B7466C4" w14:textId="77777777" w:rsidR="0020558D" w:rsidRDefault="00251742">
            <w:pPr>
              <w:pStyle w:val="Compact"/>
            </w:pPr>
            <w:r>
              <w:t>Sep 15 - Nov 30</w:t>
            </w:r>
          </w:p>
        </w:tc>
        <w:tc>
          <w:tcPr>
            <w:tcW w:w="0" w:type="auto"/>
          </w:tcPr>
          <w:p w14:paraId="4B973CED" w14:textId="77777777" w:rsidR="0020558D" w:rsidRDefault="00251742">
            <w:pPr>
              <w:pStyle w:val="Compact"/>
            </w:pPr>
            <w:r>
              <w:t>50</w:t>
            </w:r>
          </w:p>
        </w:tc>
        <w:tc>
          <w:tcPr>
            <w:tcW w:w="0" w:type="auto"/>
          </w:tcPr>
          <w:p w14:paraId="04093422" w14:textId="77777777" w:rsidR="0020558D" w:rsidRDefault="00251742">
            <w:pPr>
              <w:pStyle w:val="Compact"/>
              <w:jc w:val="right"/>
            </w:pPr>
            <w:r>
              <w:t>45.23</w:t>
            </w:r>
          </w:p>
        </w:tc>
      </w:tr>
      <w:tr w:rsidR="0020558D" w14:paraId="72CD85E4" w14:textId="77777777">
        <w:tc>
          <w:tcPr>
            <w:tcW w:w="0" w:type="auto"/>
          </w:tcPr>
          <w:p w14:paraId="5474EB71" w14:textId="77777777" w:rsidR="0020558D" w:rsidRDefault="00251742">
            <w:pPr>
              <w:pStyle w:val="Compact"/>
            </w:pPr>
            <w:r>
              <w:t>Fall</w:t>
            </w:r>
          </w:p>
        </w:tc>
        <w:tc>
          <w:tcPr>
            <w:tcW w:w="0" w:type="auto"/>
          </w:tcPr>
          <w:p w14:paraId="247928F1" w14:textId="77777777" w:rsidR="0020558D" w:rsidRDefault="00251742">
            <w:pPr>
              <w:pStyle w:val="Compact"/>
            </w:pPr>
            <w:r>
              <w:t>Sep 15 - Nov 30</w:t>
            </w:r>
          </w:p>
        </w:tc>
        <w:tc>
          <w:tcPr>
            <w:tcW w:w="0" w:type="auto"/>
          </w:tcPr>
          <w:p w14:paraId="572465B0" w14:textId="77777777" w:rsidR="0020558D" w:rsidRDefault="00251742">
            <w:pPr>
              <w:pStyle w:val="Compact"/>
            </w:pPr>
            <w:r>
              <w:t>60</w:t>
            </w:r>
          </w:p>
        </w:tc>
        <w:tc>
          <w:tcPr>
            <w:tcW w:w="0" w:type="auto"/>
          </w:tcPr>
          <w:p w14:paraId="2A5DFD5C" w14:textId="77777777" w:rsidR="0020558D" w:rsidRDefault="00251742">
            <w:pPr>
              <w:pStyle w:val="Compact"/>
              <w:jc w:val="right"/>
            </w:pPr>
            <w:r>
              <w:t>47.11</w:t>
            </w:r>
          </w:p>
        </w:tc>
      </w:tr>
      <w:tr w:rsidR="0020558D" w14:paraId="6A8A1C2F" w14:textId="77777777">
        <w:tc>
          <w:tcPr>
            <w:tcW w:w="0" w:type="auto"/>
          </w:tcPr>
          <w:p w14:paraId="51966301" w14:textId="77777777" w:rsidR="0020558D" w:rsidRDefault="00251742">
            <w:pPr>
              <w:pStyle w:val="Compact"/>
            </w:pPr>
            <w:r>
              <w:t>Fall</w:t>
            </w:r>
          </w:p>
        </w:tc>
        <w:tc>
          <w:tcPr>
            <w:tcW w:w="0" w:type="auto"/>
          </w:tcPr>
          <w:p w14:paraId="1160FBDA" w14:textId="77777777" w:rsidR="0020558D" w:rsidRDefault="00251742">
            <w:pPr>
              <w:pStyle w:val="Compact"/>
            </w:pPr>
            <w:r>
              <w:t>Sep 15 - Nov 30</w:t>
            </w:r>
          </w:p>
        </w:tc>
        <w:tc>
          <w:tcPr>
            <w:tcW w:w="0" w:type="auto"/>
          </w:tcPr>
          <w:p w14:paraId="50AA8F8B" w14:textId="77777777" w:rsidR="0020558D" w:rsidRDefault="00251742">
            <w:pPr>
              <w:pStyle w:val="Compact"/>
            </w:pPr>
            <w:r>
              <w:t>70</w:t>
            </w:r>
          </w:p>
        </w:tc>
        <w:tc>
          <w:tcPr>
            <w:tcW w:w="0" w:type="auto"/>
          </w:tcPr>
          <w:p w14:paraId="3A51ADEC" w14:textId="77777777" w:rsidR="0020558D" w:rsidRDefault="00251742">
            <w:pPr>
              <w:pStyle w:val="Compact"/>
              <w:jc w:val="right"/>
            </w:pPr>
            <w:r>
              <w:t>48.63</w:t>
            </w:r>
          </w:p>
        </w:tc>
      </w:tr>
      <w:tr w:rsidR="0020558D" w14:paraId="5030A376" w14:textId="77777777">
        <w:tc>
          <w:tcPr>
            <w:tcW w:w="0" w:type="auto"/>
          </w:tcPr>
          <w:p w14:paraId="4F683507" w14:textId="77777777" w:rsidR="0020558D" w:rsidRDefault="00251742">
            <w:pPr>
              <w:pStyle w:val="Compact"/>
            </w:pPr>
            <w:r>
              <w:t>Fall</w:t>
            </w:r>
          </w:p>
        </w:tc>
        <w:tc>
          <w:tcPr>
            <w:tcW w:w="0" w:type="auto"/>
          </w:tcPr>
          <w:p w14:paraId="6BC73458" w14:textId="77777777" w:rsidR="0020558D" w:rsidRDefault="00251742">
            <w:pPr>
              <w:pStyle w:val="Compact"/>
            </w:pPr>
            <w:r>
              <w:t>Sep 15 - Nov 30</w:t>
            </w:r>
          </w:p>
        </w:tc>
        <w:tc>
          <w:tcPr>
            <w:tcW w:w="0" w:type="auto"/>
          </w:tcPr>
          <w:p w14:paraId="542FF5E6" w14:textId="77777777" w:rsidR="0020558D" w:rsidRDefault="00251742">
            <w:pPr>
              <w:pStyle w:val="Compact"/>
            </w:pPr>
            <w:r>
              <w:t>80</w:t>
            </w:r>
          </w:p>
        </w:tc>
        <w:tc>
          <w:tcPr>
            <w:tcW w:w="0" w:type="auto"/>
          </w:tcPr>
          <w:p w14:paraId="4EF961FA" w14:textId="77777777" w:rsidR="0020558D" w:rsidRDefault="00251742">
            <w:pPr>
              <w:pStyle w:val="Compact"/>
              <w:jc w:val="right"/>
            </w:pPr>
            <w:r>
              <w:t>49.81</w:t>
            </w:r>
          </w:p>
        </w:tc>
      </w:tr>
      <w:tr w:rsidR="0020558D" w14:paraId="4076241B" w14:textId="77777777">
        <w:tc>
          <w:tcPr>
            <w:tcW w:w="0" w:type="auto"/>
          </w:tcPr>
          <w:p w14:paraId="74FBD86E" w14:textId="77777777" w:rsidR="0020558D" w:rsidRDefault="00251742">
            <w:pPr>
              <w:pStyle w:val="Compact"/>
            </w:pPr>
            <w:r>
              <w:t>Fall</w:t>
            </w:r>
          </w:p>
        </w:tc>
        <w:tc>
          <w:tcPr>
            <w:tcW w:w="0" w:type="auto"/>
          </w:tcPr>
          <w:p w14:paraId="7CAAE9BF" w14:textId="77777777" w:rsidR="0020558D" w:rsidRDefault="00251742">
            <w:pPr>
              <w:pStyle w:val="Compact"/>
            </w:pPr>
            <w:r>
              <w:t>Sep 15 - Nov 30</w:t>
            </w:r>
          </w:p>
        </w:tc>
        <w:tc>
          <w:tcPr>
            <w:tcW w:w="0" w:type="auto"/>
          </w:tcPr>
          <w:p w14:paraId="43D632E8" w14:textId="77777777" w:rsidR="0020558D" w:rsidRDefault="00251742">
            <w:pPr>
              <w:pStyle w:val="Compact"/>
            </w:pPr>
            <w:r>
              <w:t>90</w:t>
            </w:r>
          </w:p>
        </w:tc>
        <w:tc>
          <w:tcPr>
            <w:tcW w:w="0" w:type="auto"/>
          </w:tcPr>
          <w:p w14:paraId="0B6BC520" w14:textId="77777777" w:rsidR="0020558D" w:rsidRDefault="00251742">
            <w:pPr>
              <w:pStyle w:val="Compact"/>
              <w:jc w:val="right"/>
            </w:pPr>
            <w:r>
              <w:t>50.73</w:t>
            </w:r>
          </w:p>
        </w:tc>
      </w:tr>
      <w:tr w:rsidR="0020558D" w14:paraId="4CCFBD18" w14:textId="77777777">
        <w:tc>
          <w:tcPr>
            <w:tcW w:w="0" w:type="auto"/>
          </w:tcPr>
          <w:p w14:paraId="0F540497" w14:textId="77777777" w:rsidR="0020558D" w:rsidRDefault="00251742">
            <w:pPr>
              <w:pStyle w:val="Compact"/>
            </w:pPr>
            <w:r>
              <w:t>Spring</w:t>
            </w:r>
          </w:p>
        </w:tc>
        <w:tc>
          <w:tcPr>
            <w:tcW w:w="0" w:type="auto"/>
          </w:tcPr>
          <w:p w14:paraId="2540D419" w14:textId="77777777" w:rsidR="0020558D" w:rsidRDefault="00251742">
            <w:pPr>
              <w:pStyle w:val="Compact"/>
            </w:pPr>
            <w:r>
              <w:t>Mar 1 - May 31</w:t>
            </w:r>
          </w:p>
        </w:tc>
        <w:tc>
          <w:tcPr>
            <w:tcW w:w="0" w:type="auto"/>
          </w:tcPr>
          <w:p w14:paraId="4315823F" w14:textId="77777777" w:rsidR="0020558D" w:rsidRDefault="00251742">
            <w:pPr>
              <w:pStyle w:val="Compact"/>
            </w:pPr>
            <w:r>
              <w:t>30</w:t>
            </w:r>
          </w:p>
        </w:tc>
        <w:tc>
          <w:tcPr>
            <w:tcW w:w="0" w:type="auto"/>
          </w:tcPr>
          <w:p w14:paraId="2B328973" w14:textId="77777777" w:rsidR="0020558D" w:rsidRDefault="00251742">
            <w:pPr>
              <w:pStyle w:val="Compact"/>
              <w:jc w:val="right"/>
            </w:pPr>
            <w:r>
              <w:t>38.05</w:t>
            </w:r>
          </w:p>
        </w:tc>
      </w:tr>
      <w:tr w:rsidR="0020558D" w14:paraId="66566823" w14:textId="77777777">
        <w:tc>
          <w:tcPr>
            <w:tcW w:w="0" w:type="auto"/>
          </w:tcPr>
          <w:p w14:paraId="58962406" w14:textId="77777777" w:rsidR="0020558D" w:rsidRDefault="00251742">
            <w:pPr>
              <w:pStyle w:val="Compact"/>
            </w:pPr>
            <w:r>
              <w:t>Spring</w:t>
            </w:r>
          </w:p>
        </w:tc>
        <w:tc>
          <w:tcPr>
            <w:tcW w:w="0" w:type="auto"/>
          </w:tcPr>
          <w:p w14:paraId="12F0E003" w14:textId="77777777" w:rsidR="0020558D" w:rsidRDefault="00251742">
            <w:pPr>
              <w:pStyle w:val="Compact"/>
            </w:pPr>
            <w:r>
              <w:t>Mar 1 - May 31</w:t>
            </w:r>
          </w:p>
        </w:tc>
        <w:tc>
          <w:tcPr>
            <w:tcW w:w="0" w:type="auto"/>
          </w:tcPr>
          <w:p w14:paraId="3DCE80CC" w14:textId="77777777" w:rsidR="0020558D" w:rsidRDefault="00251742">
            <w:pPr>
              <w:pStyle w:val="Compact"/>
            </w:pPr>
            <w:r>
              <w:t>40</w:t>
            </w:r>
          </w:p>
        </w:tc>
        <w:tc>
          <w:tcPr>
            <w:tcW w:w="0" w:type="auto"/>
          </w:tcPr>
          <w:p w14:paraId="362FE44E" w14:textId="77777777" w:rsidR="0020558D" w:rsidRDefault="00251742">
            <w:pPr>
              <w:pStyle w:val="Compact"/>
              <w:jc w:val="right"/>
            </w:pPr>
            <w:r>
              <w:t>41.70</w:t>
            </w:r>
          </w:p>
        </w:tc>
      </w:tr>
      <w:tr w:rsidR="0020558D" w14:paraId="1530F339" w14:textId="77777777">
        <w:tc>
          <w:tcPr>
            <w:tcW w:w="0" w:type="auto"/>
          </w:tcPr>
          <w:p w14:paraId="1BE604D2" w14:textId="77777777" w:rsidR="0020558D" w:rsidRDefault="00251742">
            <w:pPr>
              <w:pStyle w:val="Compact"/>
            </w:pPr>
            <w:r>
              <w:t>Spring</w:t>
            </w:r>
          </w:p>
        </w:tc>
        <w:tc>
          <w:tcPr>
            <w:tcW w:w="0" w:type="auto"/>
          </w:tcPr>
          <w:p w14:paraId="6253BAAA" w14:textId="77777777" w:rsidR="0020558D" w:rsidRDefault="00251742">
            <w:pPr>
              <w:pStyle w:val="Compact"/>
            </w:pPr>
            <w:r>
              <w:t>Mar 1 - May 31</w:t>
            </w:r>
          </w:p>
        </w:tc>
        <w:tc>
          <w:tcPr>
            <w:tcW w:w="0" w:type="auto"/>
          </w:tcPr>
          <w:p w14:paraId="412CE572" w14:textId="77777777" w:rsidR="0020558D" w:rsidRDefault="00251742">
            <w:pPr>
              <w:pStyle w:val="Compact"/>
            </w:pPr>
            <w:r>
              <w:t>50</w:t>
            </w:r>
          </w:p>
        </w:tc>
        <w:tc>
          <w:tcPr>
            <w:tcW w:w="0" w:type="auto"/>
          </w:tcPr>
          <w:p w14:paraId="726B3083" w14:textId="77777777" w:rsidR="0020558D" w:rsidRDefault="00251742">
            <w:pPr>
              <w:pStyle w:val="Compact"/>
              <w:jc w:val="right"/>
            </w:pPr>
            <w:r>
              <w:t>44.29</w:t>
            </w:r>
          </w:p>
        </w:tc>
      </w:tr>
      <w:tr w:rsidR="0020558D" w14:paraId="4B7AB77B" w14:textId="77777777">
        <w:tc>
          <w:tcPr>
            <w:tcW w:w="0" w:type="auto"/>
          </w:tcPr>
          <w:p w14:paraId="11EF9F43" w14:textId="77777777" w:rsidR="0020558D" w:rsidRDefault="00251742">
            <w:pPr>
              <w:pStyle w:val="Compact"/>
            </w:pPr>
            <w:r>
              <w:t>Spring</w:t>
            </w:r>
          </w:p>
        </w:tc>
        <w:tc>
          <w:tcPr>
            <w:tcW w:w="0" w:type="auto"/>
          </w:tcPr>
          <w:p w14:paraId="30BD80BE" w14:textId="77777777" w:rsidR="0020558D" w:rsidRDefault="00251742">
            <w:pPr>
              <w:pStyle w:val="Compact"/>
            </w:pPr>
            <w:r>
              <w:t>Mar 1 - May 31</w:t>
            </w:r>
          </w:p>
        </w:tc>
        <w:tc>
          <w:tcPr>
            <w:tcW w:w="0" w:type="auto"/>
          </w:tcPr>
          <w:p w14:paraId="7100C3B9" w14:textId="77777777" w:rsidR="0020558D" w:rsidRDefault="00251742">
            <w:pPr>
              <w:pStyle w:val="Compact"/>
            </w:pPr>
            <w:r>
              <w:t>60</w:t>
            </w:r>
          </w:p>
        </w:tc>
        <w:tc>
          <w:tcPr>
            <w:tcW w:w="0" w:type="auto"/>
          </w:tcPr>
          <w:p w14:paraId="45619415" w14:textId="77777777" w:rsidR="0020558D" w:rsidRDefault="00251742">
            <w:pPr>
              <w:pStyle w:val="Compact"/>
              <w:jc w:val="right"/>
            </w:pPr>
            <w:r>
              <w:t>46.22</w:t>
            </w:r>
          </w:p>
        </w:tc>
      </w:tr>
      <w:tr w:rsidR="0020558D" w14:paraId="79353A11" w14:textId="77777777">
        <w:tc>
          <w:tcPr>
            <w:tcW w:w="0" w:type="auto"/>
          </w:tcPr>
          <w:p w14:paraId="3DDDB8F5" w14:textId="77777777" w:rsidR="0020558D" w:rsidRDefault="00251742">
            <w:pPr>
              <w:pStyle w:val="Compact"/>
            </w:pPr>
            <w:r>
              <w:t>Spring</w:t>
            </w:r>
          </w:p>
        </w:tc>
        <w:tc>
          <w:tcPr>
            <w:tcW w:w="0" w:type="auto"/>
          </w:tcPr>
          <w:p w14:paraId="7E0D6F95" w14:textId="77777777" w:rsidR="0020558D" w:rsidRDefault="00251742">
            <w:pPr>
              <w:pStyle w:val="Compact"/>
            </w:pPr>
            <w:r>
              <w:t>Mar 1 - May 31</w:t>
            </w:r>
          </w:p>
        </w:tc>
        <w:tc>
          <w:tcPr>
            <w:tcW w:w="0" w:type="auto"/>
          </w:tcPr>
          <w:p w14:paraId="647EAC80" w14:textId="77777777" w:rsidR="0020558D" w:rsidRDefault="00251742">
            <w:pPr>
              <w:pStyle w:val="Compact"/>
            </w:pPr>
            <w:r>
              <w:t>70</w:t>
            </w:r>
          </w:p>
        </w:tc>
        <w:tc>
          <w:tcPr>
            <w:tcW w:w="0" w:type="auto"/>
          </w:tcPr>
          <w:p w14:paraId="6AAC90A0" w14:textId="77777777" w:rsidR="0020558D" w:rsidRDefault="00251742">
            <w:pPr>
              <w:pStyle w:val="Compact"/>
              <w:jc w:val="right"/>
            </w:pPr>
            <w:r>
              <w:t>47.65</w:t>
            </w:r>
          </w:p>
        </w:tc>
      </w:tr>
      <w:tr w:rsidR="0020558D" w14:paraId="33FD0E47" w14:textId="77777777">
        <w:tc>
          <w:tcPr>
            <w:tcW w:w="0" w:type="auto"/>
          </w:tcPr>
          <w:p w14:paraId="0A018641" w14:textId="77777777" w:rsidR="0020558D" w:rsidRDefault="00251742">
            <w:pPr>
              <w:pStyle w:val="Compact"/>
            </w:pPr>
            <w:r>
              <w:t>Spring</w:t>
            </w:r>
          </w:p>
        </w:tc>
        <w:tc>
          <w:tcPr>
            <w:tcW w:w="0" w:type="auto"/>
          </w:tcPr>
          <w:p w14:paraId="77882AA0" w14:textId="77777777" w:rsidR="0020558D" w:rsidRDefault="00251742">
            <w:pPr>
              <w:pStyle w:val="Compact"/>
            </w:pPr>
            <w:r>
              <w:t>Mar 1 - May 31</w:t>
            </w:r>
          </w:p>
        </w:tc>
        <w:tc>
          <w:tcPr>
            <w:tcW w:w="0" w:type="auto"/>
          </w:tcPr>
          <w:p w14:paraId="3DD8331D" w14:textId="77777777" w:rsidR="0020558D" w:rsidRDefault="00251742">
            <w:pPr>
              <w:pStyle w:val="Compact"/>
            </w:pPr>
            <w:r>
              <w:t>80</w:t>
            </w:r>
          </w:p>
        </w:tc>
        <w:tc>
          <w:tcPr>
            <w:tcW w:w="0" w:type="auto"/>
          </w:tcPr>
          <w:p w14:paraId="2A2DA419" w14:textId="77777777" w:rsidR="0020558D" w:rsidRDefault="00251742">
            <w:pPr>
              <w:pStyle w:val="Compact"/>
              <w:jc w:val="right"/>
            </w:pPr>
            <w:r>
              <w:t>48.82</w:t>
            </w:r>
          </w:p>
        </w:tc>
      </w:tr>
      <w:tr w:rsidR="0020558D" w14:paraId="34C2F6E8" w14:textId="77777777">
        <w:tc>
          <w:tcPr>
            <w:tcW w:w="0" w:type="auto"/>
          </w:tcPr>
          <w:p w14:paraId="0E19804E" w14:textId="77777777" w:rsidR="0020558D" w:rsidRDefault="00251742">
            <w:pPr>
              <w:pStyle w:val="Compact"/>
            </w:pPr>
            <w:r>
              <w:lastRenderedPageBreak/>
              <w:t>Spring</w:t>
            </w:r>
          </w:p>
        </w:tc>
        <w:tc>
          <w:tcPr>
            <w:tcW w:w="0" w:type="auto"/>
          </w:tcPr>
          <w:p w14:paraId="035BE0E5" w14:textId="77777777" w:rsidR="0020558D" w:rsidRDefault="00251742">
            <w:pPr>
              <w:pStyle w:val="Compact"/>
            </w:pPr>
            <w:r>
              <w:t>Mar 1 - May 31</w:t>
            </w:r>
          </w:p>
        </w:tc>
        <w:tc>
          <w:tcPr>
            <w:tcW w:w="0" w:type="auto"/>
          </w:tcPr>
          <w:p w14:paraId="76CF5946" w14:textId="77777777" w:rsidR="0020558D" w:rsidRDefault="00251742">
            <w:pPr>
              <w:pStyle w:val="Compact"/>
            </w:pPr>
            <w:r>
              <w:t>90</w:t>
            </w:r>
          </w:p>
        </w:tc>
        <w:tc>
          <w:tcPr>
            <w:tcW w:w="0" w:type="auto"/>
          </w:tcPr>
          <w:p w14:paraId="0BA0D974" w14:textId="77777777" w:rsidR="0020558D" w:rsidRDefault="00251742">
            <w:pPr>
              <w:pStyle w:val="Compact"/>
              <w:jc w:val="right"/>
            </w:pPr>
            <w:r>
              <w:t>49.74</w:t>
            </w:r>
          </w:p>
        </w:tc>
      </w:tr>
    </w:tbl>
    <w:p w14:paraId="3686EBDD" w14:textId="77777777" w:rsidR="0020558D" w:rsidRDefault="00251742">
      <w:r>
        <w:br w:type="page"/>
      </w:r>
    </w:p>
    <w:p w14:paraId="71133EFF" w14:textId="77777777" w:rsidR="0020558D" w:rsidRDefault="00251742">
      <w:pPr>
        <w:pStyle w:val="TableCaption"/>
      </w:pPr>
      <w:r>
        <w:lastRenderedPageBreak/>
        <w:t>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w="0" w:type="auto"/>
        <w:tblLook w:val="0020" w:firstRow="1" w:lastRow="0" w:firstColumn="0" w:lastColumn="0" w:noHBand="0" w:noVBand="0"/>
      </w:tblPr>
      <w:tblGrid>
        <w:gridCol w:w="1130"/>
        <w:gridCol w:w="576"/>
        <w:gridCol w:w="576"/>
        <w:gridCol w:w="403"/>
      </w:tblGrid>
      <w:tr w:rsidR="0020558D" w14:paraId="075EF5C2" w14:textId="77777777">
        <w:trPr>
          <w:tblHeader/>
        </w:trPr>
        <w:tc>
          <w:tcPr>
            <w:tcW w:w="0" w:type="auto"/>
          </w:tcPr>
          <w:p w14:paraId="0A64A1F2" w14:textId="77777777" w:rsidR="0020558D" w:rsidRDefault="00251742">
            <w:pPr>
              <w:pStyle w:val="Compact"/>
            </w:pPr>
            <w:r>
              <w:t>Survey</w:t>
            </w:r>
          </w:p>
        </w:tc>
        <w:tc>
          <w:tcPr>
            <w:tcW w:w="0" w:type="auto"/>
          </w:tcPr>
          <w:p w14:paraId="51A56434" w14:textId="77777777" w:rsidR="0020558D" w:rsidRDefault="00251742">
            <w:pPr>
              <w:pStyle w:val="Compact"/>
              <w:jc w:val="right"/>
            </w:pPr>
            <w:r>
              <w:t>M</w:t>
            </w:r>
          </w:p>
        </w:tc>
        <w:tc>
          <w:tcPr>
            <w:tcW w:w="0" w:type="auto"/>
          </w:tcPr>
          <w:p w14:paraId="51020DEF" w14:textId="77777777" w:rsidR="0020558D" w:rsidRDefault="00251742">
            <w:pPr>
              <w:pStyle w:val="Compact"/>
              <w:jc w:val="right"/>
            </w:pPr>
            <w:r>
              <w:t>n</w:t>
            </w:r>
          </w:p>
        </w:tc>
        <w:tc>
          <w:tcPr>
            <w:tcW w:w="0" w:type="auto"/>
          </w:tcPr>
          <w:p w14:paraId="56DD6B01" w14:textId="77777777" w:rsidR="0020558D" w:rsidRDefault="00251742">
            <w:pPr>
              <w:pStyle w:val="Compact"/>
              <w:jc w:val="right"/>
            </w:pPr>
            <w:r>
              <w:t>m</w:t>
            </w:r>
          </w:p>
        </w:tc>
      </w:tr>
      <w:tr w:rsidR="0020558D" w14:paraId="65AF72FB" w14:textId="77777777">
        <w:tc>
          <w:tcPr>
            <w:tcW w:w="0" w:type="auto"/>
          </w:tcPr>
          <w:p w14:paraId="6106D8A2" w14:textId="77777777" w:rsidR="0020558D" w:rsidRDefault="00251742">
            <w:pPr>
              <w:pStyle w:val="Compact"/>
            </w:pPr>
            <w:r>
              <w:t>Fall 2019</w:t>
            </w:r>
          </w:p>
        </w:tc>
        <w:tc>
          <w:tcPr>
            <w:tcW w:w="0" w:type="auto"/>
          </w:tcPr>
          <w:p w14:paraId="5EB1B1CA" w14:textId="77777777" w:rsidR="0020558D" w:rsidRDefault="00251742">
            <w:pPr>
              <w:pStyle w:val="Compact"/>
              <w:jc w:val="right"/>
            </w:pPr>
            <w:r>
              <w:t>267</w:t>
            </w:r>
          </w:p>
        </w:tc>
        <w:tc>
          <w:tcPr>
            <w:tcW w:w="0" w:type="auto"/>
          </w:tcPr>
          <w:p w14:paraId="61FE84A6" w14:textId="77777777" w:rsidR="0020558D" w:rsidRDefault="00251742">
            <w:pPr>
              <w:pStyle w:val="Compact"/>
              <w:jc w:val="right"/>
            </w:pPr>
            <w:r>
              <w:t>396</w:t>
            </w:r>
          </w:p>
        </w:tc>
        <w:tc>
          <w:tcPr>
            <w:tcW w:w="0" w:type="auto"/>
          </w:tcPr>
          <w:p w14:paraId="7C33AE37" w14:textId="77777777" w:rsidR="0020558D" w:rsidRDefault="00251742">
            <w:pPr>
              <w:pStyle w:val="Compact"/>
              <w:jc w:val="right"/>
            </w:pPr>
            <w:r>
              <w:t>7</w:t>
            </w:r>
          </w:p>
        </w:tc>
      </w:tr>
      <w:tr w:rsidR="0020558D" w14:paraId="414E9141" w14:textId="77777777">
        <w:tc>
          <w:tcPr>
            <w:tcW w:w="0" w:type="auto"/>
          </w:tcPr>
          <w:p w14:paraId="16DB02E5" w14:textId="77777777" w:rsidR="0020558D" w:rsidRDefault="00251742">
            <w:pPr>
              <w:pStyle w:val="Compact"/>
            </w:pPr>
            <w:r>
              <w:t>Fall 2020</w:t>
            </w:r>
          </w:p>
        </w:tc>
        <w:tc>
          <w:tcPr>
            <w:tcW w:w="0" w:type="auto"/>
          </w:tcPr>
          <w:p w14:paraId="6B0ABA65" w14:textId="77777777" w:rsidR="0020558D" w:rsidRDefault="00251742">
            <w:pPr>
              <w:pStyle w:val="Compact"/>
              <w:jc w:val="right"/>
            </w:pPr>
            <w:r>
              <w:t>500</w:t>
            </w:r>
          </w:p>
        </w:tc>
        <w:tc>
          <w:tcPr>
            <w:tcW w:w="0" w:type="auto"/>
          </w:tcPr>
          <w:p w14:paraId="159D9F2B" w14:textId="77777777" w:rsidR="0020558D" w:rsidRDefault="00251742">
            <w:pPr>
              <w:pStyle w:val="Compact"/>
              <w:jc w:val="right"/>
            </w:pPr>
            <w:r>
              <w:t>291</w:t>
            </w:r>
          </w:p>
        </w:tc>
        <w:tc>
          <w:tcPr>
            <w:tcW w:w="0" w:type="auto"/>
          </w:tcPr>
          <w:p w14:paraId="5AEFEC71" w14:textId="77777777" w:rsidR="0020558D" w:rsidRDefault="00251742">
            <w:pPr>
              <w:pStyle w:val="Compact"/>
              <w:jc w:val="right"/>
            </w:pPr>
            <w:r>
              <w:t>5</w:t>
            </w:r>
          </w:p>
        </w:tc>
      </w:tr>
    </w:tbl>
    <w:p w14:paraId="7E273B28" w14:textId="77777777" w:rsidR="0020558D" w:rsidRDefault="00251742">
      <w:r>
        <w:br w:type="page"/>
      </w:r>
    </w:p>
    <w:p w14:paraId="421577D9" w14:textId="77777777" w:rsidR="0020558D" w:rsidRDefault="00251742">
      <w:pPr>
        <w:pStyle w:val="TableCaption"/>
      </w:pPr>
      <w:r>
        <w:lastRenderedPageBreak/>
        <w:t>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w="0" w:type="auto"/>
        <w:tblLook w:val="0020" w:firstRow="1" w:lastRow="0" w:firstColumn="0" w:lastColumn="0" w:noHBand="0" w:noVBand="0"/>
      </w:tblPr>
      <w:tblGrid>
        <w:gridCol w:w="1130"/>
        <w:gridCol w:w="1336"/>
        <w:gridCol w:w="576"/>
        <w:gridCol w:w="576"/>
        <w:gridCol w:w="403"/>
        <w:gridCol w:w="576"/>
        <w:gridCol w:w="576"/>
      </w:tblGrid>
      <w:tr w:rsidR="0020558D" w14:paraId="59DA5A1A" w14:textId="77777777">
        <w:trPr>
          <w:tblHeader/>
        </w:trPr>
        <w:tc>
          <w:tcPr>
            <w:tcW w:w="0" w:type="auto"/>
          </w:tcPr>
          <w:p w14:paraId="4CA3A5A9" w14:textId="77777777" w:rsidR="0020558D" w:rsidRDefault="00251742">
            <w:pPr>
              <w:pStyle w:val="Compact"/>
            </w:pPr>
            <w:r>
              <w:t>Survey</w:t>
            </w:r>
          </w:p>
        </w:tc>
        <w:tc>
          <w:tcPr>
            <w:tcW w:w="0" w:type="auto"/>
          </w:tcPr>
          <w:p w14:paraId="3D171877" w14:textId="77777777" w:rsidR="0020558D" w:rsidRDefault="00251742">
            <w:pPr>
              <w:pStyle w:val="Compact"/>
            </w:pPr>
            <w:r>
              <w:t>Date</w:t>
            </w:r>
          </w:p>
        </w:tc>
        <w:tc>
          <w:tcPr>
            <w:tcW w:w="0" w:type="auto"/>
          </w:tcPr>
          <w:p w14:paraId="3A125F6D" w14:textId="77777777" w:rsidR="0020558D" w:rsidRDefault="00251742">
            <w:pPr>
              <w:pStyle w:val="Compact"/>
              <w:jc w:val="right"/>
            </w:pPr>
            <w:r>
              <w:t>M</w:t>
            </w:r>
          </w:p>
        </w:tc>
        <w:tc>
          <w:tcPr>
            <w:tcW w:w="0" w:type="auto"/>
          </w:tcPr>
          <w:p w14:paraId="6DE3BC66" w14:textId="77777777" w:rsidR="0020558D" w:rsidRDefault="00251742">
            <w:pPr>
              <w:pStyle w:val="Compact"/>
              <w:jc w:val="right"/>
            </w:pPr>
            <w:r>
              <w:t>n</w:t>
            </w:r>
          </w:p>
        </w:tc>
        <w:tc>
          <w:tcPr>
            <w:tcW w:w="0" w:type="auto"/>
          </w:tcPr>
          <w:p w14:paraId="54BF9328" w14:textId="77777777" w:rsidR="0020558D" w:rsidRDefault="00251742">
            <w:pPr>
              <w:pStyle w:val="Compact"/>
              <w:jc w:val="right"/>
            </w:pPr>
            <w:r>
              <w:t>m</w:t>
            </w:r>
          </w:p>
        </w:tc>
        <w:tc>
          <w:tcPr>
            <w:tcW w:w="0" w:type="auto"/>
          </w:tcPr>
          <w:p w14:paraId="547D5A58" w14:textId="77777777" w:rsidR="0020558D" w:rsidRDefault="00251742">
            <w:pPr>
              <w:pStyle w:val="Compact"/>
              <w:jc w:val="right"/>
            </w:pPr>
            <w:r>
              <w:t>u</w:t>
            </w:r>
          </w:p>
        </w:tc>
        <w:tc>
          <w:tcPr>
            <w:tcW w:w="0" w:type="auto"/>
          </w:tcPr>
          <w:p w14:paraId="67FFC2A0" w14:textId="77777777" w:rsidR="0020558D" w:rsidRDefault="00251742">
            <w:pPr>
              <w:pStyle w:val="Compact"/>
              <w:jc w:val="right"/>
            </w:pPr>
            <w:r>
              <w:t>R</w:t>
            </w:r>
          </w:p>
        </w:tc>
      </w:tr>
      <w:tr w:rsidR="0020558D" w14:paraId="10C6A004" w14:textId="77777777">
        <w:tc>
          <w:tcPr>
            <w:tcW w:w="0" w:type="auto"/>
          </w:tcPr>
          <w:p w14:paraId="28BF7974" w14:textId="77777777" w:rsidR="0020558D" w:rsidRDefault="00251742">
            <w:pPr>
              <w:pStyle w:val="Compact"/>
            </w:pPr>
            <w:r>
              <w:t>Fall 2019</w:t>
            </w:r>
          </w:p>
        </w:tc>
        <w:tc>
          <w:tcPr>
            <w:tcW w:w="0" w:type="auto"/>
          </w:tcPr>
          <w:p w14:paraId="54A32118" w14:textId="77777777" w:rsidR="0020558D" w:rsidRDefault="00251742">
            <w:pPr>
              <w:pStyle w:val="Compact"/>
            </w:pPr>
            <w:r>
              <w:t>2019-11-12</w:t>
            </w:r>
          </w:p>
        </w:tc>
        <w:tc>
          <w:tcPr>
            <w:tcW w:w="0" w:type="auto"/>
          </w:tcPr>
          <w:p w14:paraId="11397A47" w14:textId="77777777" w:rsidR="0020558D" w:rsidRDefault="00251742">
            <w:pPr>
              <w:pStyle w:val="Compact"/>
              <w:jc w:val="right"/>
            </w:pPr>
            <w:r>
              <w:t>0</w:t>
            </w:r>
          </w:p>
        </w:tc>
        <w:tc>
          <w:tcPr>
            <w:tcW w:w="0" w:type="auto"/>
          </w:tcPr>
          <w:p w14:paraId="6514A020" w14:textId="77777777" w:rsidR="0020558D" w:rsidRDefault="00251742">
            <w:pPr>
              <w:pStyle w:val="Compact"/>
              <w:jc w:val="right"/>
            </w:pPr>
            <w:r>
              <w:t>29</w:t>
            </w:r>
          </w:p>
        </w:tc>
        <w:tc>
          <w:tcPr>
            <w:tcW w:w="0" w:type="auto"/>
          </w:tcPr>
          <w:p w14:paraId="634FDD84" w14:textId="77777777" w:rsidR="0020558D" w:rsidRDefault="00251742">
            <w:pPr>
              <w:pStyle w:val="Compact"/>
              <w:jc w:val="right"/>
            </w:pPr>
            <w:r>
              <w:t>0</w:t>
            </w:r>
          </w:p>
        </w:tc>
        <w:tc>
          <w:tcPr>
            <w:tcW w:w="0" w:type="auto"/>
          </w:tcPr>
          <w:p w14:paraId="09F1EE64" w14:textId="77777777" w:rsidR="0020558D" w:rsidRDefault="00251742">
            <w:pPr>
              <w:pStyle w:val="Compact"/>
              <w:jc w:val="right"/>
            </w:pPr>
            <w:r>
              <w:t>29</w:t>
            </w:r>
          </w:p>
        </w:tc>
        <w:tc>
          <w:tcPr>
            <w:tcW w:w="0" w:type="auto"/>
          </w:tcPr>
          <w:p w14:paraId="21533936" w14:textId="77777777" w:rsidR="0020558D" w:rsidRDefault="00251742">
            <w:pPr>
              <w:pStyle w:val="Compact"/>
              <w:jc w:val="right"/>
            </w:pPr>
            <w:r>
              <w:t>28</w:t>
            </w:r>
          </w:p>
        </w:tc>
      </w:tr>
      <w:tr w:rsidR="0020558D" w14:paraId="75304998" w14:textId="77777777">
        <w:tc>
          <w:tcPr>
            <w:tcW w:w="0" w:type="auto"/>
          </w:tcPr>
          <w:p w14:paraId="2EF5734D" w14:textId="77777777" w:rsidR="0020558D" w:rsidRDefault="00251742">
            <w:pPr>
              <w:pStyle w:val="Compact"/>
            </w:pPr>
            <w:r>
              <w:t>Fall 2019</w:t>
            </w:r>
          </w:p>
        </w:tc>
        <w:tc>
          <w:tcPr>
            <w:tcW w:w="0" w:type="auto"/>
          </w:tcPr>
          <w:p w14:paraId="19550D25" w14:textId="77777777" w:rsidR="0020558D" w:rsidRDefault="00251742">
            <w:pPr>
              <w:pStyle w:val="Compact"/>
            </w:pPr>
            <w:r>
              <w:t>2019-11-13</w:t>
            </w:r>
          </w:p>
        </w:tc>
        <w:tc>
          <w:tcPr>
            <w:tcW w:w="0" w:type="auto"/>
          </w:tcPr>
          <w:p w14:paraId="6EE5F272" w14:textId="77777777" w:rsidR="0020558D" w:rsidRDefault="00251742">
            <w:pPr>
              <w:pStyle w:val="Compact"/>
              <w:jc w:val="right"/>
            </w:pPr>
            <w:r>
              <w:t>28</w:t>
            </w:r>
          </w:p>
        </w:tc>
        <w:tc>
          <w:tcPr>
            <w:tcW w:w="0" w:type="auto"/>
          </w:tcPr>
          <w:p w14:paraId="0692ED7D" w14:textId="77777777" w:rsidR="0020558D" w:rsidRDefault="00251742">
            <w:pPr>
              <w:pStyle w:val="Compact"/>
              <w:jc w:val="right"/>
            </w:pPr>
            <w:r>
              <w:t>146</w:t>
            </w:r>
          </w:p>
        </w:tc>
        <w:tc>
          <w:tcPr>
            <w:tcW w:w="0" w:type="auto"/>
          </w:tcPr>
          <w:p w14:paraId="4DAD8171" w14:textId="77777777" w:rsidR="0020558D" w:rsidRDefault="00251742">
            <w:pPr>
              <w:pStyle w:val="Compact"/>
              <w:jc w:val="right"/>
            </w:pPr>
            <w:r>
              <w:t>0</w:t>
            </w:r>
          </w:p>
        </w:tc>
        <w:tc>
          <w:tcPr>
            <w:tcW w:w="0" w:type="auto"/>
          </w:tcPr>
          <w:p w14:paraId="144BAC43" w14:textId="77777777" w:rsidR="0020558D" w:rsidRDefault="00251742">
            <w:pPr>
              <w:pStyle w:val="Compact"/>
              <w:jc w:val="right"/>
            </w:pPr>
            <w:r>
              <w:t>146</w:t>
            </w:r>
          </w:p>
        </w:tc>
        <w:tc>
          <w:tcPr>
            <w:tcW w:w="0" w:type="auto"/>
          </w:tcPr>
          <w:p w14:paraId="361C4282" w14:textId="77777777" w:rsidR="0020558D" w:rsidRDefault="00251742">
            <w:pPr>
              <w:pStyle w:val="Compact"/>
              <w:jc w:val="right"/>
            </w:pPr>
            <w:r>
              <w:t>146</w:t>
            </w:r>
          </w:p>
        </w:tc>
      </w:tr>
      <w:tr w:rsidR="0020558D" w14:paraId="78A30F07" w14:textId="77777777">
        <w:tc>
          <w:tcPr>
            <w:tcW w:w="0" w:type="auto"/>
          </w:tcPr>
          <w:p w14:paraId="58843A4A" w14:textId="77777777" w:rsidR="0020558D" w:rsidRDefault="00251742">
            <w:pPr>
              <w:pStyle w:val="Compact"/>
            </w:pPr>
            <w:r>
              <w:t>Fall 2019</w:t>
            </w:r>
          </w:p>
        </w:tc>
        <w:tc>
          <w:tcPr>
            <w:tcW w:w="0" w:type="auto"/>
          </w:tcPr>
          <w:p w14:paraId="63BCFC47" w14:textId="77777777" w:rsidR="0020558D" w:rsidRDefault="00251742">
            <w:pPr>
              <w:pStyle w:val="Compact"/>
            </w:pPr>
            <w:r>
              <w:t>2019-11-14</w:t>
            </w:r>
          </w:p>
        </w:tc>
        <w:tc>
          <w:tcPr>
            <w:tcW w:w="0" w:type="auto"/>
          </w:tcPr>
          <w:p w14:paraId="64271000" w14:textId="77777777" w:rsidR="0020558D" w:rsidRDefault="00251742">
            <w:pPr>
              <w:pStyle w:val="Compact"/>
              <w:jc w:val="right"/>
            </w:pPr>
            <w:r>
              <w:t>174</w:t>
            </w:r>
          </w:p>
        </w:tc>
        <w:tc>
          <w:tcPr>
            <w:tcW w:w="0" w:type="auto"/>
          </w:tcPr>
          <w:p w14:paraId="499DB288" w14:textId="77777777" w:rsidR="0020558D" w:rsidRDefault="00251742">
            <w:pPr>
              <w:pStyle w:val="Compact"/>
              <w:jc w:val="right"/>
            </w:pPr>
            <w:r>
              <w:t>93</w:t>
            </w:r>
          </w:p>
        </w:tc>
        <w:tc>
          <w:tcPr>
            <w:tcW w:w="0" w:type="auto"/>
          </w:tcPr>
          <w:p w14:paraId="41D6DFC7" w14:textId="77777777" w:rsidR="0020558D" w:rsidRDefault="00251742">
            <w:pPr>
              <w:pStyle w:val="Compact"/>
              <w:jc w:val="right"/>
            </w:pPr>
            <w:r>
              <w:t>1</w:t>
            </w:r>
          </w:p>
        </w:tc>
        <w:tc>
          <w:tcPr>
            <w:tcW w:w="0" w:type="auto"/>
          </w:tcPr>
          <w:p w14:paraId="6B539CFF" w14:textId="77777777" w:rsidR="0020558D" w:rsidRDefault="00251742">
            <w:pPr>
              <w:pStyle w:val="Compact"/>
              <w:jc w:val="right"/>
            </w:pPr>
            <w:r>
              <w:t>92</w:t>
            </w:r>
          </w:p>
        </w:tc>
        <w:tc>
          <w:tcPr>
            <w:tcW w:w="0" w:type="auto"/>
          </w:tcPr>
          <w:p w14:paraId="01BADC53" w14:textId="77777777" w:rsidR="0020558D" w:rsidRDefault="00251742">
            <w:pPr>
              <w:pStyle w:val="Compact"/>
              <w:jc w:val="right"/>
            </w:pPr>
            <w:r>
              <w:t>93</w:t>
            </w:r>
          </w:p>
        </w:tc>
      </w:tr>
      <w:tr w:rsidR="0020558D" w14:paraId="251CCDB0" w14:textId="77777777">
        <w:tc>
          <w:tcPr>
            <w:tcW w:w="0" w:type="auto"/>
          </w:tcPr>
          <w:p w14:paraId="22846633" w14:textId="77777777" w:rsidR="0020558D" w:rsidRDefault="00251742">
            <w:pPr>
              <w:pStyle w:val="Compact"/>
            </w:pPr>
            <w:r>
              <w:t>Fall 2019</w:t>
            </w:r>
          </w:p>
        </w:tc>
        <w:tc>
          <w:tcPr>
            <w:tcW w:w="0" w:type="auto"/>
          </w:tcPr>
          <w:p w14:paraId="4C51773C" w14:textId="77777777" w:rsidR="0020558D" w:rsidRDefault="00251742">
            <w:pPr>
              <w:pStyle w:val="Compact"/>
            </w:pPr>
            <w:r>
              <w:t>2019-11-19</w:t>
            </w:r>
          </w:p>
        </w:tc>
        <w:tc>
          <w:tcPr>
            <w:tcW w:w="0" w:type="auto"/>
          </w:tcPr>
          <w:p w14:paraId="6C58284A" w14:textId="77777777" w:rsidR="0020558D" w:rsidRDefault="00251742">
            <w:pPr>
              <w:pStyle w:val="Compact"/>
              <w:jc w:val="right"/>
            </w:pPr>
            <w:r>
              <w:t>266</w:t>
            </w:r>
          </w:p>
        </w:tc>
        <w:tc>
          <w:tcPr>
            <w:tcW w:w="0" w:type="auto"/>
          </w:tcPr>
          <w:p w14:paraId="0D0E8384" w14:textId="77777777" w:rsidR="0020558D" w:rsidRDefault="00251742">
            <w:pPr>
              <w:pStyle w:val="Compact"/>
              <w:jc w:val="right"/>
            </w:pPr>
            <w:r>
              <w:t>149</w:t>
            </w:r>
          </w:p>
        </w:tc>
        <w:tc>
          <w:tcPr>
            <w:tcW w:w="0" w:type="auto"/>
          </w:tcPr>
          <w:p w14:paraId="00D81056" w14:textId="77777777" w:rsidR="0020558D" w:rsidRDefault="00251742">
            <w:pPr>
              <w:pStyle w:val="Compact"/>
              <w:jc w:val="right"/>
            </w:pPr>
            <w:r>
              <w:t>2</w:t>
            </w:r>
          </w:p>
        </w:tc>
        <w:tc>
          <w:tcPr>
            <w:tcW w:w="0" w:type="auto"/>
          </w:tcPr>
          <w:p w14:paraId="7BF75B40" w14:textId="77777777" w:rsidR="0020558D" w:rsidRDefault="00251742">
            <w:pPr>
              <w:pStyle w:val="Compact"/>
              <w:jc w:val="right"/>
            </w:pPr>
            <w:r>
              <w:t>147</w:t>
            </w:r>
          </w:p>
        </w:tc>
        <w:tc>
          <w:tcPr>
            <w:tcW w:w="0" w:type="auto"/>
          </w:tcPr>
          <w:p w14:paraId="5B74A64D" w14:textId="77777777" w:rsidR="0020558D" w:rsidRDefault="00251742">
            <w:pPr>
              <w:pStyle w:val="Compact"/>
              <w:jc w:val="right"/>
            </w:pPr>
            <w:r>
              <w:t>132</w:t>
            </w:r>
          </w:p>
        </w:tc>
      </w:tr>
      <w:tr w:rsidR="0020558D" w14:paraId="636C0507" w14:textId="77777777">
        <w:tc>
          <w:tcPr>
            <w:tcW w:w="0" w:type="auto"/>
          </w:tcPr>
          <w:p w14:paraId="5D0B9A20" w14:textId="77777777" w:rsidR="0020558D" w:rsidRDefault="00251742">
            <w:pPr>
              <w:pStyle w:val="Compact"/>
            </w:pPr>
            <w:r>
              <w:t>Fall 2019</w:t>
            </w:r>
          </w:p>
        </w:tc>
        <w:tc>
          <w:tcPr>
            <w:tcW w:w="0" w:type="auto"/>
          </w:tcPr>
          <w:p w14:paraId="21249884" w14:textId="77777777" w:rsidR="0020558D" w:rsidRDefault="00251742">
            <w:pPr>
              <w:pStyle w:val="Compact"/>
            </w:pPr>
            <w:r>
              <w:t>2019-11-20</w:t>
            </w:r>
          </w:p>
        </w:tc>
        <w:tc>
          <w:tcPr>
            <w:tcW w:w="0" w:type="auto"/>
          </w:tcPr>
          <w:p w14:paraId="13FBC018" w14:textId="77777777" w:rsidR="0020558D" w:rsidRDefault="00251742">
            <w:pPr>
              <w:pStyle w:val="Compact"/>
              <w:jc w:val="right"/>
            </w:pPr>
            <w:r>
              <w:t>396</w:t>
            </w:r>
          </w:p>
        </w:tc>
        <w:tc>
          <w:tcPr>
            <w:tcW w:w="0" w:type="auto"/>
          </w:tcPr>
          <w:p w14:paraId="3C051EC7" w14:textId="77777777" w:rsidR="0020558D" w:rsidRDefault="00251742">
            <w:pPr>
              <w:pStyle w:val="Compact"/>
              <w:jc w:val="right"/>
            </w:pPr>
            <w:r>
              <w:t>104</w:t>
            </w:r>
          </w:p>
        </w:tc>
        <w:tc>
          <w:tcPr>
            <w:tcW w:w="0" w:type="auto"/>
          </w:tcPr>
          <w:p w14:paraId="2B7A8BC4" w14:textId="77777777" w:rsidR="0020558D" w:rsidRDefault="00251742">
            <w:pPr>
              <w:pStyle w:val="Compact"/>
              <w:jc w:val="right"/>
            </w:pPr>
            <w:r>
              <w:t>1</w:t>
            </w:r>
          </w:p>
        </w:tc>
        <w:tc>
          <w:tcPr>
            <w:tcW w:w="0" w:type="auto"/>
          </w:tcPr>
          <w:p w14:paraId="17509F05" w14:textId="77777777" w:rsidR="0020558D" w:rsidRDefault="00251742">
            <w:pPr>
              <w:pStyle w:val="Compact"/>
              <w:jc w:val="right"/>
            </w:pPr>
            <w:r>
              <w:t>103</w:t>
            </w:r>
          </w:p>
        </w:tc>
        <w:tc>
          <w:tcPr>
            <w:tcW w:w="0" w:type="auto"/>
          </w:tcPr>
          <w:p w14:paraId="0AF13ADE" w14:textId="77777777" w:rsidR="0020558D" w:rsidRDefault="00251742">
            <w:pPr>
              <w:pStyle w:val="Compact"/>
              <w:jc w:val="right"/>
            </w:pPr>
            <w:r>
              <w:t>77</w:t>
            </w:r>
          </w:p>
        </w:tc>
      </w:tr>
      <w:tr w:rsidR="0020558D" w14:paraId="09FB184D" w14:textId="77777777">
        <w:tc>
          <w:tcPr>
            <w:tcW w:w="0" w:type="auto"/>
          </w:tcPr>
          <w:p w14:paraId="4209C817" w14:textId="77777777" w:rsidR="0020558D" w:rsidRDefault="00251742">
            <w:pPr>
              <w:pStyle w:val="Compact"/>
            </w:pPr>
            <w:r>
              <w:t>Fall 2019</w:t>
            </w:r>
          </w:p>
        </w:tc>
        <w:tc>
          <w:tcPr>
            <w:tcW w:w="0" w:type="auto"/>
          </w:tcPr>
          <w:p w14:paraId="0C4DFF70" w14:textId="77777777" w:rsidR="0020558D" w:rsidRDefault="00251742">
            <w:pPr>
              <w:pStyle w:val="Compact"/>
            </w:pPr>
            <w:r>
              <w:t>2019-11-21</w:t>
            </w:r>
          </w:p>
        </w:tc>
        <w:tc>
          <w:tcPr>
            <w:tcW w:w="0" w:type="auto"/>
          </w:tcPr>
          <w:p w14:paraId="274D2070" w14:textId="77777777" w:rsidR="0020558D" w:rsidRDefault="00251742">
            <w:pPr>
              <w:pStyle w:val="Compact"/>
              <w:jc w:val="right"/>
            </w:pPr>
            <w:r>
              <w:t>472</w:t>
            </w:r>
          </w:p>
        </w:tc>
        <w:tc>
          <w:tcPr>
            <w:tcW w:w="0" w:type="auto"/>
          </w:tcPr>
          <w:p w14:paraId="54E23DBB" w14:textId="77777777" w:rsidR="0020558D" w:rsidRDefault="00251742">
            <w:pPr>
              <w:pStyle w:val="Compact"/>
              <w:jc w:val="right"/>
            </w:pPr>
            <w:r>
              <w:t>143</w:t>
            </w:r>
          </w:p>
        </w:tc>
        <w:tc>
          <w:tcPr>
            <w:tcW w:w="0" w:type="auto"/>
          </w:tcPr>
          <w:p w14:paraId="06670EFF" w14:textId="77777777" w:rsidR="0020558D" w:rsidRDefault="00251742">
            <w:pPr>
              <w:pStyle w:val="Compact"/>
              <w:jc w:val="right"/>
            </w:pPr>
            <w:r>
              <w:t>4</w:t>
            </w:r>
          </w:p>
        </w:tc>
        <w:tc>
          <w:tcPr>
            <w:tcW w:w="0" w:type="auto"/>
          </w:tcPr>
          <w:p w14:paraId="3AB6FADE" w14:textId="77777777" w:rsidR="0020558D" w:rsidRDefault="00251742">
            <w:pPr>
              <w:pStyle w:val="Compact"/>
              <w:jc w:val="right"/>
            </w:pPr>
            <w:r>
              <w:t>139</w:t>
            </w:r>
          </w:p>
        </w:tc>
        <w:tc>
          <w:tcPr>
            <w:tcW w:w="0" w:type="auto"/>
          </w:tcPr>
          <w:p w14:paraId="18C2F343" w14:textId="77777777" w:rsidR="0020558D" w:rsidRDefault="00251742">
            <w:pPr>
              <w:pStyle w:val="Compact"/>
              <w:jc w:val="right"/>
            </w:pPr>
            <w:r>
              <w:t>118</w:t>
            </w:r>
          </w:p>
        </w:tc>
      </w:tr>
      <w:tr w:rsidR="0020558D" w14:paraId="7612D28A" w14:textId="77777777">
        <w:tc>
          <w:tcPr>
            <w:tcW w:w="0" w:type="auto"/>
          </w:tcPr>
          <w:p w14:paraId="00DFF5FA" w14:textId="77777777" w:rsidR="0020558D" w:rsidRDefault="00251742">
            <w:pPr>
              <w:pStyle w:val="Compact"/>
            </w:pPr>
            <w:r>
              <w:t>Fall 2020</w:t>
            </w:r>
          </w:p>
        </w:tc>
        <w:tc>
          <w:tcPr>
            <w:tcW w:w="0" w:type="auto"/>
          </w:tcPr>
          <w:p w14:paraId="2AEC2D8C" w14:textId="77777777" w:rsidR="0020558D" w:rsidRDefault="00251742">
            <w:pPr>
              <w:pStyle w:val="Compact"/>
            </w:pPr>
            <w:r>
              <w:t>2020-10-20</w:t>
            </w:r>
          </w:p>
        </w:tc>
        <w:tc>
          <w:tcPr>
            <w:tcW w:w="0" w:type="auto"/>
          </w:tcPr>
          <w:p w14:paraId="419C1067" w14:textId="77777777" w:rsidR="0020558D" w:rsidRDefault="00251742">
            <w:pPr>
              <w:pStyle w:val="Compact"/>
              <w:jc w:val="right"/>
            </w:pPr>
            <w:r>
              <w:t>0</w:t>
            </w:r>
          </w:p>
        </w:tc>
        <w:tc>
          <w:tcPr>
            <w:tcW w:w="0" w:type="auto"/>
          </w:tcPr>
          <w:p w14:paraId="1B2E1BC5" w14:textId="77777777" w:rsidR="0020558D" w:rsidRDefault="00251742">
            <w:pPr>
              <w:pStyle w:val="Compact"/>
              <w:jc w:val="right"/>
            </w:pPr>
            <w:r>
              <w:t>173</w:t>
            </w:r>
          </w:p>
        </w:tc>
        <w:tc>
          <w:tcPr>
            <w:tcW w:w="0" w:type="auto"/>
          </w:tcPr>
          <w:p w14:paraId="52EC165A" w14:textId="77777777" w:rsidR="0020558D" w:rsidRDefault="00251742">
            <w:pPr>
              <w:pStyle w:val="Compact"/>
              <w:jc w:val="right"/>
            </w:pPr>
            <w:r>
              <w:t>0</w:t>
            </w:r>
          </w:p>
        </w:tc>
        <w:tc>
          <w:tcPr>
            <w:tcW w:w="0" w:type="auto"/>
          </w:tcPr>
          <w:p w14:paraId="462266F7" w14:textId="77777777" w:rsidR="0020558D" w:rsidRDefault="00251742">
            <w:pPr>
              <w:pStyle w:val="Compact"/>
              <w:jc w:val="right"/>
            </w:pPr>
            <w:r>
              <w:t>173</w:t>
            </w:r>
          </w:p>
        </w:tc>
        <w:tc>
          <w:tcPr>
            <w:tcW w:w="0" w:type="auto"/>
          </w:tcPr>
          <w:p w14:paraId="30D4FDA1" w14:textId="77777777" w:rsidR="0020558D" w:rsidRDefault="00251742">
            <w:pPr>
              <w:pStyle w:val="Compact"/>
              <w:jc w:val="right"/>
            </w:pPr>
            <w:r>
              <w:t>170</w:t>
            </w:r>
          </w:p>
        </w:tc>
      </w:tr>
      <w:tr w:rsidR="0020558D" w14:paraId="78CF09FF" w14:textId="77777777">
        <w:tc>
          <w:tcPr>
            <w:tcW w:w="0" w:type="auto"/>
          </w:tcPr>
          <w:p w14:paraId="4B23FC28" w14:textId="77777777" w:rsidR="0020558D" w:rsidRDefault="00251742">
            <w:pPr>
              <w:pStyle w:val="Compact"/>
            </w:pPr>
            <w:r>
              <w:t>Fall 2020</w:t>
            </w:r>
          </w:p>
        </w:tc>
        <w:tc>
          <w:tcPr>
            <w:tcW w:w="0" w:type="auto"/>
          </w:tcPr>
          <w:p w14:paraId="3E8D6678" w14:textId="77777777" w:rsidR="0020558D" w:rsidRDefault="00251742">
            <w:pPr>
              <w:pStyle w:val="Compact"/>
            </w:pPr>
            <w:r>
              <w:t>2020-10-21</w:t>
            </w:r>
          </w:p>
        </w:tc>
        <w:tc>
          <w:tcPr>
            <w:tcW w:w="0" w:type="auto"/>
          </w:tcPr>
          <w:p w14:paraId="51A0DE90" w14:textId="77777777" w:rsidR="0020558D" w:rsidRDefault="00251742">
            <w:pPr>
              <w:pStyle w:val="Compact"/>
              <w:jc w:val="right"/>
            </w:pPr>
            <w:r>
              <w:t>170</w:t>
            </w:r>
          </w:p>
        </w:tc>
        <w:tc>
          <w:tcPr>
            <w:tcW w:w="0" w:type="auto"/>
          </w:tcPr>
          <w:p w14:paraId="23871368" w14:textId="77777777" w:rsidR="0020558D" w:rsidRDefault="00251742">
            <w:pPr>
              <w:pStyle w:val="Compact"/>
              <w:jc w:val="right"/>
            </w:pPr>
            <w:r>
              <w:t>188</w:t>
            </w:r>
          </w:p>
        </w:tc>
        <w:tc>
          <w:tcPr>
            <w:tcW w:w="0" w:type="auto"/>
          </w:tcPr>
          <w:p w14:paraId="10002F23" w14:textId="77777777" w:rsidR="0020558D" w:rsidRDefault="00251742">
            <w:pPr>
              <w:pStyle w:val="Compact"/>
              <w:jc w:val="right"/>
            </w:pPr>
            <w:r>
              <w:t>1</w:t>
            </w:r>
          </w:p>
        </w:tc>
        <w:tc>
          <w:tcPr>
            <w:tcW w:w="0" w:type="auto"/>
          </w:tcPr>
          <w:p w14:paraId="721D0796" w14:textId="77777777" w:rsidR="0020558D" w:rsidRDefault="00251742">
            <w:pPr>
              <w:pStyle w:val="Compact"/>
              <w:jc w:val="right"/>
            </w:pPr>
            <w:r>
              <w:t>187</w:t>
            </w:r>
          </w:p>
        </w:tc>
        <w:tc>
          <w:tcPr>
            <w:tcW w:w="0" w:type="auto"/>
          </w:tcPr>
          <w:p w14:paraId="5EB8F655" w14:textId="77777777" w:rsidR="0020558D" w:rsidRDefault="00251742">
            <w:pPr>
              <w:pStyle w:val="Compact"/>
              <w:jc w:val="right"/>
            </w:pPr>
            <w:r>
              <w:t>187</w:t>
            </w:r>
          </w:p>
        </w:tc>
      </w:tr>
      <w:tr w:rsidR="0020558D" w14:paraId="49ACDD8E" w14:textId="77777777">
        <w:tc>
          <w:tcPr>
            <w:tcW w:w="0" w:type="auto"/>
          </w:tcPr>
          <w:p w14:paraId="39BF63CA" w14:textId="77777777" w:rsidR="0020558D" w:rsidRDefault="00251742">
            <w:pPr>
              <w:pStyle w:val="Compact"/>
            </w:pPr>
            <w:r>
              <w:t>Fall 2020</w:t>
            </w:r>
          </w:p>
        </w:tc>
        <w:tc>
          <w:tcPr>
            <w:tcW w:w="0" w:type="auto"/>
          </w:tcPr>
          <w:p w14:paraId="7E640270" w14:textId="77777777" w:rsidR="0020558D" w:rsidRDefault="00251742">
            <w:pPr>
              <w:pStyle w:val="Compact"/>
            </w:pPr>
            <w:r>
              <w:t>2020-10-22</w:t>
            </w:r>
          </w:p>
        </w:tc>
        <w:tc>
          <w:tcPr>
            <w:tcW w:w="0" w:type="auto"/>
          </w:tcPr>
          <w:p w14:paraId="5DBE7C85" w14:textId="77777777" w:rsidR="0020558D" w:rsidRDefault="00251742">
            <w:pPr>
              <w:pStyle w:val="Compact"/>
              <w:jc w:val="right"/>
            </w:pPr>
            <w:r>
              <w:t>356</w:t>
            </w:r>
          </w:p>
        </w:tc>
        <w:tc>
          <w:tcPr>
            <w:tcW w:w="0" w:type="auto"/>
          </w:tcPr>
          <w:p w14:paraId="6FBBE1A4" w14:textId="77777777" w:rsidR="0020558D" w:rsidRDefault="00251742">
            <w:pPr>
              <w:pStyle w:val="Compact"/>
              <w:jc w:val="right"/>
            </w:pPr>
            <w:r>
              <w:t>104</w:t>
            </w:r>
          </w:p>
        </w:tc>
        <w:tc>
          <w:tcPr>
            <w:tcW w:w="0" w:type="auto"/>
          </w:tcPr>
          <w:p w14:paraId="15CC3CED" w14:textId="77777777" w:rsidR="0020558D" w:rsidRDefault="00251742">
            <w:pPr>
              <w:pStyle w:val="Compact"/>
              <w:jc w:val="right"/>
            </w:pPr>
            <w:r>
              <w:t>0</w:t>
            </w:r>
          </w:p>
        </w:tc>
        <w:tc>
          <w:tcPr>
            <w:tcW w:w="0" w:type="auto"/>
          </w:tcPr>
          <w:p w14:paraId="574A1CC0" w14:textId="77777777" w:rsidR="0020558D" w:rsidRDefault="00251742">
            <w:pPr>
              <w:pStyle w:val="Compact"/>
              <w:jc w:val="right"/>
            </w:pPr>
            <w:r>
              <w:t>104</w:t>
            </w:r>
          </w:p>
        </w:tc>
        <w:tc>
          <w:tcPr>
            <w:tcW w:w="0" w:type="auto"/>
          </w:tcPr>
          <w:p w14:paraId="513DC49F" w14:textId="77777777" w:rsidR="0020558D" w:rsidRDefault="00251742">
            <w:pPr>
              <w:pStyle w:val="Compact"/>
              <w:jc w:val="right"/>
            </w:pPr>
            <w:r>
              <w:t>102</w:t>
            </w:r>
          </w:p>
        </w:tc>
      </w:tr>
      <w:tr w:rsidR="0020558D" w14:paraId="13101D32" w14:textId="77777777">
        <w:tc>
          <w:tcPr>
            <w:tcW w:w="0" w:type="auto"/>
          </w:tcPr>
          <w:p w14:paraId="07BC699B" w14:textId="77777777" w:rsidR="0020558D" w:rsidRDefault="00251742">
            <w:pPr>
              <w:pStyle w:val="Compact"/>
            </w:pPr>
            <w:r>
              <w:t>Fall 2020</w:t>
            </w:r>
          </w:p>
        </w:tc>
        <w:tc>
          <w:tcPr>
            <w:tcW w:w="0" w:type="auto"/>
          </w:tcPr>
          <w:p w14:paraId="622C0AB1" w14:textId="77777777" w:rsidR="0020558D" w:rsidRDefault="00251742">
            <w:pPr>
              <w:pStyle w:val="Compact"/>
            </w:pPr>
            <w:r>
              <w:t>2020-10-23</w:t>
            </w:r>
          </w:p>
        </w:tc>
        <w:tc>
          <w:tcPr>
            <w:tcW w:w="0" w:type="auto"/>
          </w:tcPr>
          <w:p w14:paraId="4EA308A8" w14:textId="77777777" w:rsidR="0020558D" w:rsidRDefault="00251742">
            <w:pPr>
              <w:pStyle w:val="Compact"/>
              <w:jc w:val="right"/>
            </w:pPr>
            <w:r>
              <w:t>458</w:t>
            </w:r>
          </w:p>
        </w:tc>
        <w:tc>
          <w:tcPr>
            <w:tcW w:w="0" w:type="auto"/>
          </w:tcPr>
          <w:p w14:paraId="5F90057F" w14:textId="77777777" w:rsidR="0020558D" w:rsidRDefault="00251742">
            <w:pPr>
              <w:pStyle w:val="Compact"/>
              <w:jc w:val="right"/>
            </w:pPr>
            <w:r>
              <w:t>41</w:t>
            </w:r>
          </w:p>
        </w:tc>
        <w:tc>
          <w:tcPr>
            <w:tcW w:w="0" w:type="auto"/>
          </w:tcPr>
          <w:p w14:paraId="332FCBA1" w14:textId="77777777" w:rsidR="0020558D" w:rsidRDefault="00251742">
            <w:pPr>
              <w:pStyle w:val="Compact"/>
              <w:jc w:val="right"/>
            </w:pPr>
            <w:r>
              <w:t>0</w:t>
            </w:r>
          </w:p>
        </w:tc>
        <w:tc>
          <w:tcPr>
            <w:tcW w:w="0" w:type="auto"/>
          </w:tcPr>
          <w:p w14:paraId="4BA3A7F2" w14:textId="77777777" w:rsidR="0020558D" w:rsidRDefault="00251742">
            <w:pPr>
              <w:pStyle w:val="Compact"/>
              <w:jc w:val="right"/>
            </w:pPr>
            <w:r>
              <w:t>41</w:t>
            </w:r>
          </w:p>
        </w:tc>
        <w:tc>
          <w:tcPr>
            <w:tcW w:w="0" w:type="auto"/>
          </w:tcPr>
          <w:p w14:paraId="606EBB30" w14:textId="77777777" w:rsidR="0020558D" w:rsidRDefault="00251742">
            <w:pPr>
              <w:pStyle w:val="Compact"/>
              <w:jc w:val="right"/>
            </w:pPr>
            <w:r>
              <w:t>41</w:t>
            </w:r>
          </w:p>
        </w:tc>
      </w:tr>
      <w:tr w:rsidR="0020558D" w14:paraId="2A137B24" w14:textId="77777777">
        <w:tc>
          <w:tcPr>
            <w:tcW w:w="0" w:type="auto"/>
          </w:tcPr>
          <w:p w14:paraId="6C3CCB32" w14:textId="77777777" w:rsidR="0020558D" w:rsidRDefault="00251742">
            <w:pPr>
              <w:pStyle w:val="Compact"/>
            </w:pPr>
            <w:r>
              <w:t>Fall 2020</w:t>
            </w:r>
          </w:p>
        </w:tc>
        <w:tc>
          <w:tcPr>
            <w:tcW w:w="0" w:type="auto"/>
          </w:tcPr>
          <w:p w14:paraId="734C3AAB" w14:textId="77777777" w:rsidR="0020558D" w:rsidRDefault="00251742">
            <w:pPr>
              <w:pStyle w:val="Compact"/>
            </w:pPr>
            <w:r>
              <w:t>2020-10-27</w:t>
            </w:r>
          </w:p>
        </w:tc>
        <w:tc>
          <w:tcPr>
            <w:tcW w:w="0" w:type="auto"/>
          </w:tcPr>
          <w:p w14:paraId="4E73958D" w14:textId="77777777" w:rsidR="0020558D" w:rsidRDefault="00251742">
            <w:pPr>
              <w:pStyle w:val="Compact"/>
              <w:jc w:val="right"/>
            </w:pPr>
            <w:r>
              <w:t>499</w:t>
            </w:r>
          </w:p>
        </w:tc>
        <w:tc>
          <w:tcPr>
            <w:tcW w:w="0" w:type="auto"/>
          </w:tcPr>
          <w:p w14:paraId="433D1D8F" w14:textId="77777777" w:rsidR="0020558D" w:rsidRDefault="00251742">
            <w:pPr>
              <w:pStyle w:val="Compact"/>
              <w:jc w:val="right"/>
            </w:pPr>
            <w:r>
              <w:t>42</w:t>
            </w:r>
          </w:p>
        </w:tc>
        <w:tc>
          <w:tcPr>
            <w:tcW w:w="0" w:type="auto"/>
          </w:tcPr>
          <w:p w14:paraId="1AA3E0E7" w14:textId="77777777" w:rsidR="0020558D" w:rsidRDefault="00251742">
            <w:pPr>
              <w:pStyle w:val="Compact"/>
              <w:jc w:val="right"/>
            </w:pPr>
            <w:r>
              <w:t>0</w:t>
            </w:r>
          </w:p>
        </w:tc>
        <w:tc>
          <w:tcPr>
            <w:tcW w:w="0" w:type="auto"/>
          </w:tcPr>
          <w:p w14:paraId="1BF7AB41" w14:textId="77777777" w:rsidR="0020558D" w:rsidRDefault="00251742">
            <w:pPr>
              <w:pStyle w:val="Compact"/>
              <w:jc w:val="right"/>
            </w:pPr>
            <w:r>
              <w:t>42</w:t>
            </w:r>
          </w:p>
        </w:tc>
        <w:tc>
          <w:tcPr>
            <w:tcW w:w="0" w:type="auto"/>
          </w:tcPr>
          <w:p w14:paraId="07718BF9" w14:textId="77777777" w:rsidR="0020558D" w:rsidRDefault="00251742">
            <w:pPr>
              <w:pStyle w:val="Compact"/>
              <w:jc w:val="right"/>
            </w:pPr>
            <w:r>
              <w:t>41</w:t>
            </w:r>
          </w:p>
        </w:tc>
      </w:tr>
      <w:tr w:rsidR="0020558D" w14:paraId="6B2369C2" w14:textId="77777777">
        <w:tc>
          <w:tcPr>
            <w:tcW w:w="0" w:type="auto"/>
          </w:tcPr>
          <w:p w14:paraId="4867E9F2" w14:textId="77777777" w:rsidR="0020558D" w:rsidRDefault="00251742">
            <w:pPr>
              <w:pStyle w:val="Compact"/>
            </w:pPr>
            <w:r>
              <w:t>Fall 2020</w:t>
            </w:r>
          </w:p>
        </w:tc>
        <w:tc>
          <w:tcPr>
            <w:tcW w:w="0" w:type="auto"/>
          </w:tcPr>
          <w:p w14:paraId="5586C8E5" w14:textId="77777777" w:rsidR="0020558D" w:rsidRDefault="00251742">
            <w:pPr>
              <w:pStyle w:val="Compact"/>
            </w:pPr>
            <w:r>
              <w:t>2020-10-28</w:t>
            </w:r>
          </w:p>
        </w:tc>
        <w:tc>
          <w:tcPr>
            <w:tcW w:w="0" w:type="auto"/>
          </w:tcPr>
          <w:p w14:paraId="2ED5ED2F" w14:textId="77777777" w:rsidR="0020558D" w:rsidRDefault="00251742">
            <w:pPr>
              <w:pStyle w:val="Compact"/>
              <w:jc w:val="right"/>
            </w:pPr>
            <w:r>
              <w:t>540</w:t>
            </w:r>
          </w:p>
        </w:tc>
        <w:tc>
          <w:tcPr>
            <w:tcW w:w="0" w:type="auto"/>
          </w:tcPr>
          <w:p w14:paraId="5FF8DE71" w14:textId="77777777" w:rsidR="0020558D" w:rsidRDefault="00251742">
            <w:pPr>
              <w:pStyle w:val="Compact"/>
              <w:jc w:val="right"/>
            </w:pPr>
            <w:r>
              <w:t>47</w:t>
            </w:r>
          </w:p>
        </w:tc>
        <w:tc>
          <w:tcPr>
            <w:tcW w:w="0" w:type="auto"/>
          </w:tcPr>
          <w:p w14:paraId="697A81FF" w14:textId="77777777" w:rsidR="0020558D" w:rsidRDefault="00251742">
            <w:pPr>
              <w:pStyle w:val="Compact"/>
              <w:jc w:val="right"/>
            </w:pPr>
            <w:r>
              <w:t>1</w:t>
            </w:r>
          </w:p>
        </w:tc>
        <w:tc>
          <w:tcPr>
            <w:tcW w:w="0" w:type="auto"/>
          </w:tcPr>
          <w:p w14:paraId="1BD9F186" w14:textId="77777777" w:rsidR="0020558D" w:rsidRDefault="00251742">
            <w:pPr>
              <w:pStyle w:val="Compact"/>
              <w:jc w:val="right"/>
            </w:pPr>
            <w:r>
              <w:t>46</w:t>
            </w:r>
          </w:p>
        </w:tc>
        <w:tc>
          <w:tcPr>
            <w:tcW w:w="0" w:type="auto"/>
          </w:tcPr>
          <w:p w14:paraId="13136C03" w14:textId="77777777" w:rsidR="0020558D" w:rsidRDefault="00251742">
            <w:pPr>
              <w:pStyle w:val="Compact"/>
              <w:jc w:val="right"/>
            </w:pPr>
            <w:r>
              <w:t>46</w:t>
            </w:r>
          </w:p>
        </w:tc>
      </w:tr>
      <w:tr w:rsidR="0020558D" w14:paraId="16DEC685" w14:textId="77777777">
        <w:tc>
          <w:tcPr>
            <w:tcW w:w="0" w:type="auto"/>
          </w:tcPr>
          <w:p w14:paraId="489D19EF" w14:textId="77777777" w:rsidR="0020558D" w:rsidRDefault="00251742">
            <w:pPr>
              <w:pStyle w:val="Compact"/>
            </w:pPr>
            <w:r>
              <w:t>Fall 2020</w:t>
            </w:r>
          </w:p>
        </w:tc>
        <w:tc>
          <w:tcPr>
            <w:tcW w:w="0" w:type="auto"/>
          </w:tcPr>
          <w:p w14:paraId="4DF8B360" w14:textId="77777777" w:rsidR="0020558D" w:rsidRDefault="00251742">
            <w:pPr>
              <w:pStyle w:val="Compact"/>
            </w:pPr>
            <w:r>
              <w:t>2020-10-29</w:t>
            </w:r>
          </w:p>
        </w:tc>
        <w:tc>
          <w:tcPr>
            <w:tcW w:w="0" w:type="auto"/>
          </w:tcPr>
          <w:p w14:paraId="590643A3" w14:textId="77777777" w:rsidR="0020558D" w:rsidRDefault="00251742">
            <w:pPr>
              <w:pStyle w:val="Compact"/>
              <w:jc w:val="right"/>
            </w:pPr>
            <w:r>
              <w:t>585</w:t>
            </w:r>
          </w:p>
        </w:tc>
        <w:tc>
          <w:tcPr>
            <w:tcW w:w="0" w:type="auto"/>
          </w:tcPr>
          <w:p w14:paraId="605DB548" w14:textId="77777777" w:rsidR="0020558D" w:rsidRDefault="00251742">
            <w:pPr>
              <w:pStyle w:val="Compact"/>
              <w:jc w:val="right"/>
            </w:pPr>
            <w:r>
              <w:t>157</w:t>
            </w:r>
          </w:p>
        </w:tc>
        <w:tc>
          <w:tcPr>
            <w:tcW w:w="0" w:type="auto"/>
          </w:tcPr>
          <w:p w14:paraId="060068AC" w14:textId="77777777" w:rsidR="0020558D" w:rsidRDefault="00251742">
            <w:pPr>
              <w:pStyle w:val="Compact"/>
              <w:jc w:val="right"/>
            </w:pPr>
            <w:r>
              <w:t>4</w:t>
            </w:r>
          </w:p>
        </w:tc>
        <w:tc>
          <w:tcPr>
            <w:tcW w:w="0" w:type="auto"/>
          </w:tcPr>
          <w:p w14:paraId="58BC35F8" w14:textId="77777777" w:rsidR="0020558D" w:rsidRDefault="00251742">
            <w:pPr>
              <w:pStyle w:val="Compact"/>
              <w:jc w:val="right"/>
            </w:pPr>
            <w:r>
              <w:t>153</w:t>
            </w:r>
          </w:p>
        </w:tc>
        <w:tc>
          <w:tcPr>
            <w:tcW w:w="0" w:type="auto"/>
          </w:tcPr>
          <w:p w14:paraId="476F60BB" w14:textId="77777777" w:rsidR="0020558D" w:rsidRDefault="00251742">
            <w:pPr>
              <w:pStyle w:val="Compact"/>
              <w:jc w:val="right"/>
            </w:pPr>
            <w:r>
              <w:t>156</w:t>
            </w:r>
          </w:p>
        </w:tc>
      </w:tr>
      <w:tr w:rsidR="0020558D" w14:paraId="47765407" w14:textId="77777777">
        <w:tc>
          <w:tcPr>
            <w:tcW w:w="0" w:type="auto"/>
          </w:tcPr>
          <w:p w14:paraId="7B7294F5" w14:textId="77777777" w:rsidR="0020558D" w:rsidRDefault="00251742">
            <w:pPr>
              <w:pStyle w:val="Compact"/>
            </w:pPr>
            <w:r>
              <w:t>Fall 2020</w:t>
            </w:r>
          </w:p>
        </w:tc>
        <w:tc>
          <w:tcPr>
            <w:tcW w:w="0" w:type="auto"/>
          </w:tcPr>
          <w:p w14:paraId="75C9877E" w14:textId="77777777" w:rsidR="0020558D" w:rsidRDefault="00251742">
            <w:pPr>
              <w:pStyle w:val="Compact"/>
            </w:pPr>
            <w:r>
              <w:t>2020-10-30</w:t>
            </w:r>
          </w:p>
        </w:tc>
        <w:tc>
          <w:tcPr>
            <w:tcW w:w="0" w:type="auto"/>
          </w:tcPr>
          <w:p w14:paraId="4F5FDCCA" w14:textId="77777777" w:rsidR="0020558D" w:rsidRDefault="00251742">
            <w:pPr>
              <w:pStyle w:val="Compact"/>
              <w:jc w:val="right"/>
            </w:pPr>
            <w:r>
              <w:t>737</w:t>
            </w:r>
          </w:p>
        </w:tc>
        <w:tc>
          <w:tcPr>
            <w:tcW w:w="0" w:type="auto"/>
          </w:tcPr>
          <w:p w14:paraId="2BA62081" w14:textId="77777777" w:rsidR="0020558D" w:rsidRDefault="00251742">
            <w:pPr>
              <w:pStyle w:val="Compact"/>
              <w:jc w:val="right"/>
            </w:pPr>
            <w:r>
              <w:t>45</w:t>
            </w:r>
          </w:p>
        </w:tc>
        <w:tc>
          <w:tcPr>
            <w:tcW w:w="0" w:type="auto"/>
          </w:tcPr>
          <w:p w14:paraId="1F39B6A7" w14:textId="77777777" w:rsidR="0020558D" w:rsidRDefault="00251742">
            <w:pPr>
              <w:pStyle w:val="Compact"/>
              <w:jc w:val="right"/>
            </w:pPr>
            <w:r>
              <w:t>0</w:t>
            </w:r>
          </w:p>
        </w:tc>
        <w:tc>
          <w:tcPr>
            <w:tcW w:w="0" w:type="auto"/>
          </w:tcPr>
          <w:p w14:paraId="0420EA94" w14:textId="77777777" w:rsidR="0020558D" w:rsidRDefault="00251742">
            <w:pPr>
              <w:pStyle w:val="Compact"/>
              <w:jc w:val="right"/>
            </w:pPr>
            <w:r>
              <w:t>45</w:t>
            </w:r>
          </w:p>
        </w:tc>
        <w:tc>
          <w:tcPr>
            <w:tcW w:w="0" w:type="auto"/>
          </w:tcPr>
          <w:p w14:paraId="7DD3F54C" w14:textId="77777777" w:rsidR="0020558D" w:rsidRDefault="00251742">
            <w:pPr>
              <w:pStyle w:val="Compact"/>
              <w:jc w:val="right"/>
            </w:pPr>
            <w:r>
              <w:t>45</w:t>
            </w:r>
          </w:p>
        </w:tc>
      </w:tr>
    </w:tbl>
    <w:p w14:paraId="21826E48" w14:textId="77777777" w:rsidR="0020558D" w:rsidRDefault="00251742">
      <w:r>
        <w:br w:type="page"/>
      </w:r>
    </w:p>
    <w:p w14:paraId="23CD7C8D" w14:textId="77777777" w:rsidR="0020558D" w:rsidRDefault="00251742">
      <w:pPr>
        <w:pStyle w:val="TableCaption"/>
      </w:pPr>
      <w:r>
        <w:lastRenderedPageBreak/>
        <w:t>Table 4: Point estimates, standard errors, and 95% confidence intervals for each of the mark-recapture estimators and for the fall sampling efforts. Standard errors are not available for the multiple-census estimators.</w:t>
      </w:r>
    </w:p>
    <w:tbl>
      <w:tblPr>
        <w:tblStyle w:val="Table"/>
        <w:tblW w:w="0" w:type="auto"/>
        <w:tblLook w:val="0020" w:firstRow="1" w:lastRow="0" w:firstColumn="0" w:lastColumn="0" w:noHBand="0" w:noVBand="0"/>
      </w:tblPr>
      <w:tblGrid>
        <w:gridCol w:w="1130"/>
        <w:gridCol w:w="2862"/>
        <w:gridCol w:w="876"/>
        <w:gridCol w:w="756"/>
        <w:gridCol w:w="1736"/>
      </w:tblGrid>
      <w:tr w:rsidR="0020558D" w14:paraId="7AAC052F" w14:textId="77777777">
        <w:trPr>
          <w:tblHeader/>
        </w:trPr>
        <w:tc>
          <w:tcPr>
            <w:tcW w:w="0" w:type="auto"/>
          </w:tcPr>
          <w:p w14:paraId="1D2FF023" w14:textId="77777777" w:rsidR="0020558D" w:rsidRDefault="00251742">
            <w:pPr>
              <w:pStyle w:val="Compact"/>
            </w:pPr>
            <w:r>
              <w:t>Survey</w:t>
            </w:r>
          </w:p>
        </w:tc>
        <w:tc>
          <w:tcPr>
            <w:tcW w:w="0" w:type="auto"/>
          </w:tcPr>
          <w:p w14:paraId="531C2A0F" w14:textId="77777777" w:rsidR="0020558D" w:rsidRDefault="00251742">
            <w:pPr>
              <w:pStyle w:val="Compact"/>
            </w:pPr>
            <w:r>
              <w:t>Estimator</w:t>
            </w:r>
          </w:p>
        </w:tc>
        <w:tc>
          <w:tcPr>
            <w:tcW w:w="0" w:type="auto"/>
          </w:tcPr>
          <w:p w14:paraId="7A8655E4" w14:textId="77777777" w:rsidR="0020558D" w:rsidRDefault="00251742">
            <w:pPr>
              <w:pStyle w:val="Compact"/>
            </w:pPr>
            <w:r>
              <w:t>N</w:t>
            </w:r>
          </w:p>
        </w:tc>
        <w:tc>
          <w:tcPr>
            <w:tcW w:w="0" w:type="auto"/>
          </w:tcPr>
          <w:p w14:paraId="0E9A00DF" w14:textId="77777777" w:rsidR="0020558D" w:rsidRDefault="00251742">
            <w:pPr>
              <w:pStyle w:val="Compact"/>
            </w:pPr>
            <w:r>
              <w:t>SE</w:t>
            </w:r>
          </w:p>
        </w:tc>
        <w:tc>
          <w:tcPr>
            <w:tcW w:w="0" w:type="auto"/>
          </w:tcPr>
          <w:p w14:paraId="452013FF" w14:textId="77777777" w:rsidR="0020558D" w:rsidRDefault="00251742">
            <w:pPr>
              <w:pStyle w:val="Compact"/>
            </w:pPr>
            <w:r>
              <w:t>95% CI</w:t>
            </w:r>
          </w:p>
        </w:tc>
      </w:tr>
      <w:tr w:rsidR="0020558D" w14:paraId="2C8986CC" w14:textId="77777777">
        <w:tc>
          <w:tcPr>
            <w:tcW w:w="0" w:type="auto"/>
          </w:tcPr>
          <w:p w14:paraId="344FDD54" w14:textId="77777777" w:rsidR="0020558D" w:rsidRDefault="00251742">
            <w:pPr>
              <w:pStyle w:val="Compact"/>
            </w:pPr>
            <w:r>
              <w:t>Fall 2019</w:t>
            </w:r>
          </w:p>
        </w:tc>
        <w:tc>
          <w:tcPr>
            <w:tcW w:w="0" w:type="auto"/>
          </w:tcPr>
          <w:p w14:paraId="76EA9FBA" w14:textId="77777777" w:rsidR="0020558D" w:rsidRDefault="00251742">
            <w:pPr>
              <w:pStyle w:val="Compact"/>
            </w:pPr>
            <w:r>
              <w:t>Chapman</w:t>
            </w:r>
          </w:p>
        </w:tc>
        <w:tc>
          <w:tcPr>
            <w:tcW w:w="0" w:type="auto"/>
          </w:tcPr>
          <w:p w14:paraId="21FE95F6" w14:textId="77777777" w:rsidR="0020558D" w:rsidRDefault="00251742">
            <w:pPr>
              <w:pStyle w:val="Compact"/>
            </w:pPr>
            <w:r>
              <w:t>13,298</w:t>
            </w:r>
          </w:p>
        </w:tc>
        <w:tc>
          <w:tcPr>
            <w:tcW w:w="0" w:type="auto"/>
          </w:tcPr>
          <w:p w14:paraId="3ECBCDB7" w14:textId="77777777" w:rsidR="0020558D" w:rsidRDefault="00251742">
            <w:pPr>
              <w:pStyle w:val="Compact"/>
            </w:pPr>
            <w:r>
              <w:t>4,322</w:t>
            </w:r>
          </w:p>
        </w:tc>
        <w:tc>
          <w:tcPr>
            <w:tcW w:w="0" w:type="auto"/>
          </w:tcPr>
          <w:p w14:paraId="2B9FCD08" w14:textId="77777777" w:rsidR="0020558D" w:rsidRDefault="00251742">
            <w:pPr>
              <w:pStyle w:val="Compact"/>
            </w:pPr>
            <w:r>
              <w:t>6,898 - 27,893</w:t>
            </w:r>
          </w:p>
        </w:tc>
      </w:tr>
      <w:tr w:rsidR="0020558D" w14:paraId="2D49CA10" w14:textId="77777777">
        <w:tc>
          <w:tcPr>
            <w:tcW w:w="0" w:type="auto"/>
          </w:tcPr>
          <w:p w14:paraId="33050040" w14:textId="77777777" w:rsidR="0020558D" w:rsidRDefault="00251742">
            <w:pPr>
              <w:pStyle w:val="Compact"/>
            </w:pPr>
            <w:r>
              <w:t>Fall 2019</w:t>
            </w:r>
          </w:p>
        </w:tc>
        <w:tc>
          <w:tcPr>
            <w:tcW w:w="0" w:type="auto"/>
          </w:tcPr>
          <w:p w14:paraId="61E75D4E" w14:textId="77777777" w:rsidR="0020558D" w:rsidRDefault="00251742">
            <w:pPr>
              <w:pStyle w:val="Compact"/>
            </w:pPr>
            <w:r>
              <w:t>Schnabel</w:t>
            </w:r>
          </w:p>
        </w:tc>
        <w:tc>
          <w:tcPr>
            <w:tcW w:w="0" w:type="auto"/>
          </w:tcPr>
          <w:p w14:paraId="03F3732C" w14:textId="77777777" w:rsidR="0020558D" w:rsidRDefault="00251742">
            <w:pPr>
              <w:pStyle w:val="Compact"/>
            </w:pPr>
            <w:r>
              <w:t>18,732</w:t>
            </w:r>
          </w:p>
        </w:tc>
        <w:tc>
          <w:tcPr>
            <w:tcW w:w="0" w:type="auto"/>
          </w:tcPr>
          <w:p w14:paraId="2D961FCC" w14:textId="77777777" w:rsidR="0020558D" w:rsidRDefault="00251742">
            <w:pPr>
              <w:pStyle w:val="Compact"/>
            </w:pPr>
            <w:r>
              <w:t>NA</w:t>
            </w:r>
          </w:p>
        </w:tc>
        <w:tc>
          <w:tcPr>
            <w:tcW w:w="0" w:type="auto"/>
          </w:tcPr>
          <w:p w14:paraId="734EB384" w14:textId="77777777" w:rsidR="0020558D" w:rsidRDefault="00251742">
            <w:pPr>
              <w:pStyle w:val="Compact"/>
            </w:pPr>
            <w:r>
              <w:t>10,057 - 37,851</w:t>
            </w:r>
          </w:p>
        </w:tc>
      </w:tr>
      <w:tr w:rsidR="0020558D" w14:paraId="6574F7FD" w14:textId="77777777">
        <w:tc>
          <w:tcPr>
            <w:tcW w:w="0" w:type="auto"/>
          </w:tcPr>
          <w:p w14:paraId="02D98C14" w14:textId="77777777" w:rsidR="0020558D" w:rsidRDefault="00251742">
            <w:pPr>
              <w:pStyle w:val="Compact"/>
            </w:pPr>
            <w:r>
              <w:t>Fall 2019</w:t>
            </w:r>
          </w:p>
        </w:tc>
        <w:tc>
          <w:tcPr>
            <w:tcW w:w="0" w:type="auto"/>
          </w:tcPr>
          <w:p w14:paraId="6EDF7A95" w14:textId="77777777" w:rsidR="0020558D" w:rsidRDefault="00251742">
            <w:pPr>
              <w:pStyle w:val="Compact"/>
            </w:pPr>
            <w:r>
              <w:t>Schnabel - Delayed Mixing</w:t>
            </w:r>
          </w:p>
        </w:tc>
        <w:tc>
          <w:tcPr>
            <w:tcW w:w="0" w:type="auto"/>
          </w:tcPr>
          <w:p w14:paraId="0E6EA37D" w14:textId="77777777" w:rsidR="0020558D" w:rsidRDefault="00251742">
            <w:pPr>
              <w:pStyle w:val="Compact"/>
            </w:pPr>
            <w:r>
              <w:t>12,480</w:t>
            </w:r>
          </w:p>
        </w:tc>
        <w:tc>
          <w:tcPr>
            <w:tcW w:w="0" w:type="auto"/>
          </w:tcPr>
          <w:p w14:paraId="4582B878" w14:textId="77777777" w:rsidR="0020558D" w:rsidRDefault="00251742">
            <w:pPr>
              <w:pStyle w:val="Compact"/>
            </w:pPr>
            <w:r>
              <w:t>NA</w:t>
            </w:r>
          </w:p>
        </w:tc>
        <w:tc>
          <w:tcPr>
            <w:tcW w:w="0" w:type="auto"/>
          </w:tcPr>
          <w:p w14:paraId="42EBA710" w14:textId="77777777" w:rsidR="0020558D" w:rsidRDefault="00251742">
            <w:pPr>
              <w:pStyle w:val="Compact"/>
            </w:pPr>
            <w:r>
              <w:t>6,701 - 25,219</w:t>
            </w:r>
          </w:p>
        </w:tc>
      </w:tr>
      <w:tr w:rsidR="0020558D" w14:paraId="24163E0D" w14:textId="77777777">
        <w:tc>
          <w:tcPr>
            <w:tcW w:w="0" w:type="auto"/>
          </w:tcPr>
          <w:p w14:paraId="535A8352" w14:textId="77777777" w:rsidR="0020558D" w:rsidRDefault="00251742">
            <w:pPr>
              <w:pStyle w:val="Compact"/>
            </w:pPr>
            <w:r>
              <w:t>Fall 2020</w:t>
            </w:r>
          </w:p>
        </w:tc>
        <w:tc>
          <w:tcPr>
            <w:tcW w:w="0" w:type="auto"/>
          </w:tcPr>
          <w:p w14:paraId="526CB588" w14:textId="77777777" w:rsidR="0020558D" w:rsidRDefault="00251742">
            <w:pPr>
              <w:pStyle w:val="Compact"/>
            </w:pPr>
            <w:r>
              <w:t>Chapman</w:t>
            </w:r>
          </w:p>
        </w:tc>
        <w:tc>
          <w:tcPr>
            <w:tcW w:w="0" w:type="auto"/>
          </w:tcPr>
          <w:p w14:paraId="2F7D0CF5" w14:textId="77777777" w:rsidR="0020558D" w:rsidRDefault="00251742">
            <w:pPr>
              <w:pStyle w:val="Compact"/>
            </w:pPr>
            <w:r>
              <w:t>24,381</w:t>
            </w:r>
          </w:p>
        </w:tc>
        <w:tc>
          <w:tcPr>
            <w:tcW w:w="0" w:type="auto"/>
          </w:tcPr>
          <w:p w14:paraId="6B66D1B7" w14:textId="77777777" w:rsidR="0020558D" w:rsidRDefault="00251742">
            <w:pPr>
              <w:pStyle w:val="Compact"/>
            </w:pPr>
            <w:r>
              <w:t>9,066</w:t>
            </w:r>
          </w:p>
        </w:tc>
        <w:tc>
          <w:tcPr>
            <w:tcW w:w="0" w:type="auto"/>
          </w:tcPr>
          <w:p w14:paraId="62885AF4" w14:textId="77777777" w:rsidR="0020558D" w:rsidRDefault="00251742">
            <w:pPr>
              <w:pStyle w:val="Compact"/>
            </w:pPr>
            <w:r>
              <w:t>11,547 - 55,761</w:t>
            </w:r>
          </w:p>
        </w:tc>
      </w:tr>
      <w:tr w:rsidR="0020558D" w14:paraId="5D570574" w14:textId="77777777">
        <w:tc>
          <w:tcPr>
            <w:tcW w:w="0" w:type="auto"/>
          </w:tcPr>
          <w:p w14:paraId="0457326C" w14:textId="77777777" w:rsidR="0020558D" w:rsidRDefault="00251742">
            <w:pPr>
              <w:pStyle w:val="Compact"/>
            </w:pPr>
            <w:r>
              <w:t>Fall 2020</w:t>
            </w:r>
          </w:p>
        </w:tc>
        <w:tc>
          <w:tcPr>
            <w:tcW w:w="0" w:type="auto"/>
          </w:tcPr>
          <w:p w14:paraId="20360778" w14:textId="77777777" w:rsidR="0020558D" w:rsidRDefault="00251742">
            <w:pPr>
              <w:pStyle w:val="Compact"/>
            </w:pPr>
            <w:r>
              <w:t>Schnabel</w:t>
            </w:r>
          </w:p>
        </w:tc>
        <w:tc>
          <w:tcPr>
            <w:tcW w:w="0" w:type="auto"/>
          </w:tcPr>
          <w:p w14:paraId="53C93CD7" w14:textId="77777777" w:rsidR="0020558D" w:rsidRDefault="00251742">
            <w:pPr>
              <w:pStyle w:val="Compact"/>
            </w:pPr>
            <w:r>
              <w:t>37,016</w:t>
            </w:r>
          </w:p>
        </w:tc>
        <w:tc>
          <w:tcPr>
            <w:tcW w:w="0" w:type="auto"/>
          </w:tcPr>
          <w:p w14:paraId="6A2FF16C" w14:textId="77777777" w:rsidR="0020558D" w:rsidRDefault="00251742">
            <w:pPr>
              <w:pStyle w:val="Compact"/>
            </w:pPr>
            <w:r>
              <w:t>NA</w:t>
            </w:r>
          </w:p>
        </w:tc>
        <w:tc>
          <w:tcPr>
            <w:tcW w:w="0" w:type="auto"/>
          </w:tcPr>
          <w:p w14:paraId="4C4DBCF6" w14:textId="77777777" w:rsidR="0020558D" w:rsidRDefault="00251742">
            <w:pPr>
              <w:pStyle w:val="Compact"/>
            </w:pPr>
            <w:r>
              <w:t>18,430 - 80,924</w:t>
            </w:r>
          </w:p>
        </w:tc>
      </w:tr>
      <w:tr w:rsidR="0020558D" w14:paraId="52313D42" w14:textId="77777777">
        <w:tc>
          <w:tcPr>
            <w:tcW w:w="0" w:type="auto"/>
          </w:tcPr>
          <w:p w14:paraId="6E79160B" w14:textId="77777777" w:rsidR="0020558D" w:rsidRDefault="00251742">
            <w:pPr>
              <w:pStyle w:val="Compact"/>
            </w:pPr>
            <w:r>
              <w:t>Fall 2020</w:t>
            </w:r>
          </w:p>
        </w:tc>
        <w:tc>
          <w:tcPr>
            <w:tcW w:w="0" w:type="auto"/>
          </w:tcPr>
          <w:p w14:paraId="364F9B35" w14:textId="77777777" w:rsidR="0020558D" w:rsidRDefault="00251742">
            <w:pPr>
              <w:pStyle w:val="Compact"/>
            </w:pPr>
            <w:r>
              <w:t>Schnabel - Delayed Mixing</w:t>
            </w:r>
          </w:p>
        </w:tc>
        <w:tc>
          <w:tcPr>
            <w:tcW w:w="0" w:type="auto"/>
          </w:tcPr>
          <w:p w14:paraId="270219CC" w14:textId="77777777" w:rsidR="0020558D" w:rsidRDefault="00251742">
            <w:pPr>
              <w:pStyle w:val="Compact"/>
            </w:pPr>
            <w:r>
              <w:t>26,518</w:t>
            </w:r>
          </w:p>
        </w:tc>
        <w:tc>
          <w:tcPr>
            <w:tcW w:w="0" w:type="auto"/>
          </w:tcPr>
          <w:p w14:paraId="16A45CE9" w14:textId="77777777" w:rsidR="0020558D" w:rsidRDefault="00251742">
            <w:pPr>
              <w:pStyle w:val="Compact"/>
            </w:pPr>
            <w:r>
              <w:t>NA</w:t>
            </w:r>
          </w:p>
        </w:tc>
        <w:tc>
          <w:tcPr>
            <w:tcW w:w="0" w:type="auto"/>
          </w:tcPr>
          <w:p w14:paraId="3A8D1A28" w14:textId="77777777" w:rsidR="0020558D" w:rsidRDefault="00251742">
            <w:pPr>
              <w:pStyle w:val="Compact"/>
            </w:pPr>
            <w:r>
              <w:t>13,203 - 57,975</w:t>
            </w:r>
          </w:p>
        </w:tc>
      </w:tr>
    </w:tbl>
    <w:p w14:paraId="4607E6D1" w14:textId="77777777" w:rsidR="0020558D" w:rsidRDefault="00251742">
      <w:r>
        <w:br w:type="page"/>
      </w:r>
    </w:p>
    <w:p w14:paraId="382EB199" w14:textId="77777777" w:rsidR="0020558D" w:rsidRDefault="00251742">
      <w:pPr>
        <w:pStyle w:val="TableCaption"/>
      </w:pPr>
      <w:r>
        <w:lastRenderedPageBreak/>
        <w:t>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w="0" w:type="auto"/>
        <w:tblLook w:val="0020" w:firstRow="1" w:lastRow="0" w:firstColumn="0" w:lastColumn="0" w:noHBand="0" w:noVBand="0"/>
      </w:tblPr>
      <w:tblGrid>
        <w:gridCol w:w="1397"/>
        <w:gridCol w:w="1096"/>
        <w:gridCol w:w="1043"/>
        <w:gridCol w:w="1970"/>
        <w:gridCol w:w="1543"/>
      </w:tblGrid>
      <w:tr w:rsidR="0020558D" w14:paraId="58970597" w14:textId="77777777">
        <w:trPr>
          <w:tblHeader/>
        </w:trPr>
        <w:tc>
          <w:tcPr>
            <w:tcW w:w="0" w:type="auto"/>
          </w:tcPr>
          <w:p w14:paraId="726013F8" w14:textId="77777777" w:rsidR="0020558D" w:rsidRDefault="00251742">
            <w:pPr>
              <w:pStyle w:val="Compact"/>
            </w:pPr>
            <w:r>
              <w:t>Survey</w:t>
            </w:r>
          </w:p>
        </w:tc>
        <w:tc>
          <w:tcPr>
            <w:tcW w:w="0" w:type="auto"/>
          </w:tcPr>
          <w:p w14:paraId="6AEB05AE" w14:textId="77777777" w:rsidR="0020558D" w:rsidRDefault="00251742">
            <w:pPr>
              <w:pStyle w:val="Compact"/>
              <w:jc w:val="right"/>
            </w:pPr>
            <w:r>
              <w:t>Captured</w:t>
            </w:r>
          </w:p>
        </w:tc>
        <w:tc>
          <w:tcPr>
            <w:tcW w:w="0" w:type="auto"/>
          </w:tcPr>
          <w:p w14:paraId="5545D653" w14:textId="77777777" w:rsidR="0020558D" w:rsidRDefault="00251742">
            <w:pPr>
              <w:pStyle w:val="Compact"/>
              <w:jc w:val="right"/>
            </w:pPr>
            <w:r>
              <w:t>Lavaged</w:t>
            </w:r>
          </w:p>
        </w:tc>
        <w:tc>
          <w:tcPr>
            <w:tcW w:w="0" w:type="auto"/>
          </w:tcPr>
          <w:p w14:paraId="733C2091" w14:textId="77777777" w:rsidR="0020558D" w:rsidRDefault="00251742">
            <w:pPr>
              <w:pStyle w:val="Compact"/>
              <w:jc w:val="right"/>
            </w:pPr>
            <w:r>
              <w:t>Stomach Contents</w:t>
            </w:r>
          </w:p>
        </w:tc>
        <w:tc>
          <w:tcPr>
            <w:tcW w:w="0" w:type="auto"/>
          </w:tcPr>
          <w:p w14:paraId="64BA4286" w14:textId="77777777" w:rsidR="0020558D" w:rsidRDefault="00251742">
            <w:pPr>
              <w:pStyle w:val="Compact"/>
              <w:jc w:val="right"/>
            </w:pPr>
            <w:r>
              <w:t>Fish Contents</w:t>
            </w:r>
          </w:p>
        </w:tc>
      </w:tr>
      <w:tr w:rsidR="0020558D" w14:paraId="4408092A" w14:textId="77777777">
        <w:tc>
          <w:tcPr>
            <w:tcW w:w="0" w:type="auto"/>
          </w:tcPr>
          <w:p w14:paraId="34BE55D0" w14:textId="77777777" w:rsidR="0020558D" w:rsidRDefault="00251742">
            <w:pPr>
              <w:pStyle w:val="Compact"/>
            </w:pPr>
            <w:r>
              <w:t>Fall 2019</w:t>
            </w:r>
          </w:p>
        </w:tc>
        <w:tc>
          <w:tcPr>
            <w:tcW w:w="0" w:type="auto"/>
          </w:tcPr>
          <w:p w14:paraId="04EECBE1" w14:textId="77777777" w:rsidR="0020558D" w:rsidRDefault="00251742">
            <w:pPr>
              <w:pStyle w:val="Compact"/>
              <w:jc w:val="right"/>
            </w:pPr>
            <w:r>
              <w:t>664</w:t>
            </w:r>
          </w:p>
        </w:tc>
        <w:tc>
          <w:tcPr>
            <w:tcW w:w="0" w:type="auto"/>
          </w:tcPr>
          <w:p w14:paraId="58103CDF" w14:textId="77777777" w:rsidR="0020558D" w:rsidRDefault="00251742">
            <w:pPr>
              <w:pStyle w:val="Compact"/>
              <w:jc w:val="right"/>
            </w:pPr>
            <w:r>
              <w:t>660</w:t>
            </w:r>
          </w:p>
        </w:tc>
        <w:tc>
          <w:tcPr>
            <w:tcW w:w="0" w:type="auto"/>
          </w:tcPr>
          <w:p w14:paraId="01FC1174" w14:textId="77777777" w:rsidR="0020558D" w:rsidRDefault="00251742">
            <w:pPr>
              <w:pStyle w:val="Compact"/>
              <w:jc w:val="right"/>
            </w:pPr>
            <w:r>
              <w:t>57</w:t>
            </w:r>
          </w:p>
        </w:tc>
        <w:tc>
          <w:tcPr>
            <w:tcW w:w="0" w:type="auto"/>
          </w:tcPr>
          <w:p w14:paraId="3E364BD5" w14:textId="77777777" w:rsidR="0020558D" w:rsidRDefault="00251742">
            <w:pPr>
              <w:pStyle w:val="Compact"/>
              <w:jc w:val="right"/>
            </w:pPr>
            <w:r>
              <w:t>12</w:t>
            </w:r>
          </w:p>
        </w:tc>
      </w:tr>
      <w:tr w:rsidR="0020558D" w14:paraId="718DB4C4" w14:textId="77777777">
        <w:tc>
          <w:tcPr>
            <w:tcW w:w="0" w:type="auto"/>
          </w:tcPr>
          <w:p w14:paraId="0354787D" w14:textId="77777777" w:rsidR="0020558D" w:rsidRDefault="00251742">
            <w:pPr>
              <w:pStyle w:val="Compact"/>
            </w:pPr>
            <w:r>
              <w:t>Fall 2020</w:t>
            </w:r>
          </w:p>
        </w:tc>
        <w:tc>
          <w:tcPr>
            <w:tcW w:w="0" w:type="auto"/>
          </w:tcPr>
          <w:p w14:paraId="5A9EF9EC" w14:textId="77777777" w:rsidR="0020558D" w:rsidRDefault="00251742">
            <w:pPr>
              <w:pStyle w:val="Compact"/>
              <w:jc w:val="right"/>
            </w:pPr>
            <w:r>
              <w:t>797</w:t>
            </w:r>
          </w:p>
        </w:tc>
        <w:tc>
          <w:tcPr>
            <w:tcW w:w="0" w:type="auto"/>
          </w:tcPr>
          <w:p w14:paraId="1FE6BA84" w14:textId="77777777" w:rsidR="0020558D" w:rsidRDefault="00251742">
            <w:pPr>
              <w:pStyle w:val="Compact"/>
              <w:jc w:val="right"/>
            </w:pPr>
            <w:r>
              <w:t>793</w:t>
            </w:r>
          </w:p>
        </w:tc>
        <w:tc>
          <w:tcPr>
            <w:tcW w:w="0" w:type="auto"/>
          </w:tcPr>
          <w:p w14:paraId="718E1405" w14:textId="77777777" w:rsidR="0020558D" w:rsidRDefault="00251742">
            <w:pPr>
              <w:pStyle w:val="Compact"/>
              <w:jc w:val="right"/>
            </w:pPr>
            <w:r>
              <w:t>188</w:t>
            </w:r>
          </w:p>
        </w:tc>
        <w:tc>
          <w:tcPr>
            <w:tcW w:w="0" w:type="auto"/>
          </w:tcPr>
          <w:p w14:paraId="72A2FB40" w14:textId="77777777" w:rsidR="0020558D" w:rsidRDefault="00251742">
            <w:pPr>
              <w:pStyle w:val="Compact"/>
              <w:jc w:val="right"/>
            </w:pPr>
            <w:r>
              <w:t>25</w:t>
            </w:r>
          </w:p>
        </w:tc>
      </w:tr>
      <w:tr w:rsidR="0020558D" w14:paraId="56139F65" w14:textId="77777777">
        <w:tc>
          <w:tcPr>
            <w:tcW w:w="0" w:type="auto"/>
          </w:tcPr>
          <w:p w14:paraId="645CC068" w14:textId="77777777" w:rsidR="0020558D" w:rsidRDefault="00251742">
            <w:pPr>
              <w:pStyle w:val="Compact"/>
            </w:pPr>
            <w:r>
              <w:t>Spring 2021</w:t>
            </w:r>
          </w:p>
        </w:tc>
        <w:tc>
          <w:tcPr>
            <w:tcW w:w="0" w:type="auto"/>
          </w:tcPr>
          <w:p w14:paraId="554E43B3" w14:textId="77777777" w:rsidR="0020558D" w:rsidRDefault="00251742">
            <w:pPr>
              <w:pStyle w:val="Compact"/>
              <w:jc w:val="right"/>
            </w:pPr>
            <w:r>
              <w:t>202</w:t>
            </w:r>
          </w:p>
        </w:tc>
        <w:tc>
          <w:tcPr>
            <w:tcW w:w="0" w:type="auto"/>
          </w:tcPr>
          <w:p w14:paraId="368815C6" w14:textId="77777777" w:rsidR="0020558D" w:rsidRDefault="00251742">
            <w:pPr>
              <w:pStyle w:val="Compact"/>
              <w:jc w:val="right"/>
            </w:pPr>
            <w:r>
              <w:t>105</w:t>
            </w:r>
          </w:p>
        </w:tc>
        <w:tc>
          <w:tcPr>
            <w:tcW w:w="0" w:type="auto"/>
          </w:tcPr>
          <w:p w14:paraId="1DB82E6A" w14:textId="77777777" w:rsidR="0020558D" w:rsidRDefault="00251742">
            <w:pPr>
              <w:pStyle w:val="Compact"/>
              <w:jc w:val="right"/>
            </w:pPr>
            <w:r>
              <w:t>105</w:t>
            </w:r>
          </w:p>
        </w:tc>
        <w:tc>
          <w:tcPr>
            <w:tcW w:w="0" w:type="auto"/>
          </w:tcPr>
          <w:p w14:paraId="3DD9580C" w14:textId="77777777" w:rsidR="0020558D" w:rsidRDefault="00251742">
            <w:pPr>
              <w:pStyle w:val="Compact"/>
              <w:jc w:val="right"/>
            </w:pPr>
            <w:r>
              <w:t>7</w:t>
            </w:r>
          </w:p>
        </w:tc>
      </w:tr>
      <w:tr w:rsidR="0020558D" w14:paraId="0A11EDB3" w14:textId="77777777">
        <w:tc>
          <w:tcPr>
            <w:tcW w:w="0" w:type="auto"/>
          </w:tcPr>
          <w:p w14:paraId="49D6DA21" w14:textId="77777777" w:rsidR="0020558D" w:rsidRDefault="00251742">
            <w:pPr>
              <w:pStyle w:val="Compact"/>
            </w:pPr>
            <w:r>
              <w:t>Total</w:t>
            </w:r>
          </w:p>
        </w:tc>
        <w:tc>
          <w:tcPr>
            <w:tcW w:w="0" w:type="auto"/>
          </w:tcPr>
          <w:p w14:paraId="527B082B" w14:textId="77777777" w:rsidR="0020558D" w:rsidRDefault="00251742">
            <w:pPr>
              <w:pStyle w:val="Compact"/>
              <w:jc w:val="right"/>
            </w:pPr>
            <w:r>
              <w:t>1,663</w:t>
            </w:r>
          </w:p>
        </w:tc>
        <w:tc>
          <w:tcPr>
            <w:tcW w:w="0" w:type="auto"/>
          </w:tcPr>
          <w:p w14:paraId="54F52DD7" w14:textId="77777777" w:rsidR="0020558D" w:rsidRDefault="00251742">
            <w:pPr>
              <w:pStyle w:val="Compact"/>
              <w:jc w:val="right"/>
            </w:pPr>
            <w:r>
              <w:t>1,558</w:t>
            </w:r>
          </w:p>
        </w:tc>
        <w:tc>
          <w:tcPr>
            <w:tcW w:w="0" w:type="auto"/>
          </w:tcPr>
          <w:p w14:paraId="5CEC713D" w14:textId="77777777" w:rsidR="0020558D" w:rsidRDefault="00251742">
            <w:pPr>
              <w:pStyle w:val="Compact"/>
              <w:jc w:val="right"/>
            </w:pPr>
            <w:r>
              <w:t>350</w:t>
            </w:r>
          </w:p>
        </w:tc>
        <w:tc>
          <w:tcPr>
            <w:tcW w:w="0" w:type="auto"/>
          </w:tcPr>
          <w:p w14:paraId="75C10CB8" w14:textId="77777777" w:rsidR="0020558D" w:rsidRDefault="00251742">
            <w:pPr>
              <w:pStyle w:val="Compact"/>
              <w:jc w:val="right"/>
            </w:pPr>
            <w:r>
              <w:t>44</w:t>
            </w:r>
          </w:p>
        </w:tc>
      </w:tr>
    </w:tbl>
    <w:p w14:paraId="6CD8B36E" w14:textId="77777777" w:rsidR="0020558D" w:rsidRDefault="00251742">
      <w:r>
        <w:br w:type="page"/>
      </w:r>
    </w:p>
    <w:p w14:paraId="50688722" w14:textId="77777777" w:rsidR="0020558D" w:rsidRDefault="00251742">
      <w:pPr>
        <w:pStyle w:val="Heading1"/>
      </w:pPr>
      <w:bookmarkStart w:id="115" w:name="figures"/>
      <w:bookmarkEnd w:id="114"/>
      <w:r>
        <w:lastRenderedPageBreak/>
        <w:t>Figures</w:t>
      </w:r>
    </w:p>
    <w:p w14:paraId="55150D13" w14:textId="77777777" w:rsidR="0020558D" w:rsidRDefault="00251742">
      <w:pPr>
        <w:pStyle w:val="CaptionedFigure"/>
      </w:pPr>
      <w:r>
        <w:rPr>
          <w:noProof/>
        </w:rPr>
        <w:drawing>
          <wp:inline distT="0" distB="0" distL="0" distR="0" wp14:anchorId="7A6253E7" wp14:editId="2939CC3D">
            <wp:extent cx="5848190" cy="3192004"/>
            <wp:effectExtent l="0" t="0" r="0" b="0"/>
            <wp:docPr id="1" name="Picture"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1"/>
                    <a:stretch>
                      <a:fillRect/>
                    </a:stretch>
                  </pic:blipFill>
                  <pic:spPr bwMode="auto">
                    <a:xfrm>
                      <a:off x="0" y="0"/>
                      <a:ext cx="5848190" cy="3192004"/>
                    </a:xfrm>
                    <a:prstGeom prst="rect">
                      <a:avLst/>
                    </a:prstGeom>
                    <a:noFill/>
                    <a:ln w="9525">
                      <a:noFill/>
                      <a:headEnd/>
                      <a:tailEnd/>
                    </a:ln>
                  </pic:spPr>
                </pic:pic>
              </a:graphicData>
            </a:graphic>
          </wp:inline>
        </w:drawing>
      </w:r>
    </w:p>
    <w:p w14:paraId="23A3770F" w14:textId="77777777" w:rsidR="0020558D" w:rsidRDefault="00251742">
      <w:pPr>
        <w:pStyle w:val="ImageCaption"/>
      </w:pPr>
      <w:r>
        <w:t>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14:paraId="511B362B" w14:textId="77777777" w:rsidR="0020558D" w:rsidRDefault="00251742">
      <w:r>
        <w:br w:type="page"/>
      </w:r>
    </w:p>
    <w:p w14:paraId="1BF9E08C" w14:textId="77777777" w:rsidR="0020558D" w:rsidRDefault="00251742">
      <w:pPr>
        <w:pStyle w:val="CaptionedFigure"/>
      </w:pPr>
      <w:r>
        <w:rPr>
          <w:noProof/>
        </w:rPr>
        <w:lastRenderedPageBreak/>
        <w:drawing>
          <wp:inline distT="0" distB="0" distL="0" distR="0" wp14:anchorId="295D1BCD" wp14:editId="74004091">
            <wp:extent cx="5504749" cy="3669832"/>
            <wp:effectExtent l="0" t="0" r="0" b="0"/>
            <wp:docPr id="2" name="Picture" descr="Figure 2: Estimates of abundance of Northern Pikeminnow in Deadwater Slough using different mark-recapture estimators and for the fall sampling events."/>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2"/>
                    <a:stretch>
                      <a:fillRect/>
                    </a:stretch>
                  </pic:blipFill>
                  <pic:spPr bwMode="auto">
                    <a:xfrm>
                      <a:off x="0" y="0"/>
                      <a:ext cx="5504749" cy="3669832"/>
                    </a:xfrm>
                    <a:prstGeom prst="rect">
                      <a:avLst/>
                    </a:prstGeom>
                    <a:noFill/>
                    <a:ln w="9525">
                      <a:noFill/>
                      <a:headEnd/>
                      <a:tailEnd/>
                    </a:ln>
                  </pic:spPr>
                </pic:pic>
              </a:graphicData>
            </a:graphic>
          </wp:inline>
        </w:drawing>
      </w:r>
    </w:p>
    <w:p w14:paraId="5C2814ED" w14:textId="77777777" w:rsidR="0020558D" w:rsidRDefault="00251742">
      <w:pPr>
        <w:pStyle w:val="ImageCaption"/>
      </w:pPr>
      <w:r>
        <w:t>Figure 2: Estimates of abundance of Northern Pikeminnow in Deadwater Slough using different mark-recapture estimators and for the fall sampling events.</w:t>
      </w:r>
    </w:p>
    <w:p w14:paraId="08B7BF89" w14:textId="77777777" w:rsidR="0020558D" w:rsidRDefault="00251742">
      <w:r>
        <w:br w:type="page"/>
      </w:r>
    </w:p>
    <w:p w14:paraId="0C3BB2C7" w14:textId="77777777" w:rsidR="0020558D" w:rsidRDefault="00251742">
      <w:pPr>
        <w:pStyle w:val="CaptionedFigure"/>
      </w:pPr>
      <w:r>
        <w:rPr>
          <w:noProof/>
        </w:rPr>
        <w:lastRenderedPageBreak/>
        <w:drawing>
          <wp:inline distT="0" distB="0" distL="0" distR="0" wp14:anchorId="48B9E440" wp14:editId="1E76428B">
            <wp:extent cx="5504749" cy="3669832"/>
            <wp:effectExtent l="0" t="0" r="0" b="0"/>
            <wp:docPr id="3" name="Picture" descr="Figure 3: Length frequency histogram of Northern Pikeminnow caught using hook-and-line angling during the study."/>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13"/>
                    <a:stretch>
                      <a:fillRect/>
                    </a:stretch>
                  </pic:blipFill>
                  <pic:spPr bwMode="auto">
                    <a:xfrm>
                      <a:off x="0" y="0"/>
                      <a:ext cx="5504749" cy="3669832"/>
                    </a:xfrm>
                    <a:prstGeom prst="rect">
                      <a:avLst/>
                    </a:prstGeom>
                    <a:noFill/>
                    <a:ln w="9525">
                      <a:noFill/>
                      <a:headEnd/>
                      <a:tailEnd/>
                    </a:ln>
                  </pic:spPr>
                </pic:pic>
              </a:graphicData>
            </a:graphic>
          </wp:inline>
        </w:drawing>
      </w:r>
    </w:p>
    <w:p w14:paraId="6946451F" w14:textId="77777777" w:rsidR="0020558D" w:rsidRDefault="00251742">
      <w:pPr>
        <w:pStyle w:val="ImageCaption"/>
      </w:pPr>
      <w:r>
        <w:t>Figure 3: Length frequency histogram of Northern Pikeminnow caught using hook-and-line angling during the study.</w:t>
      </w:r>
    </w:p>
    <w:p w14:paraId="47D6A561" w14:textId="77777777" w:rsidR="0020558D" w:rsidRDefault="00251742">
      <w:r>
        <w:br w:type="page"/>
      </w:r>
    </w:p>
    <w:p w14:paraId="10936264" w14:textId="77777777" w:rsidR="0020558D" w:rsidRDefault="00251742">
      <w:pPr>
        <w:pStyle w:val="CaptionedFigure"/>
      </w:pPr>
      <w:r>
        <w:rPr>
          <w:noProof/>
        </w:rPr>
        <w:lastRenderedPageBreak/>
        <w:drawing>
          <wp:inline distT="0" distB="0" distL="0" distR="0" wp14:anchorId="39E3996D" wp14:editId="6B81B6A6">
            <wp:extent cx="5504749" cy="3669832"/>
            <wp:effectExtent l="0" t="0" r="0" b="0"/>
            <wp:docPr id="4" name="Picture"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wp:cNvGraphicFramePr/>
            <a:graphic xmlns:a="http://schemas.openxmlformats.org/drawingml/2006/main">
              <a:graphicData uri="http://schemas.openxmlformats.org/drawingml/2006/picture">
                <pic:pic xmlns:pic="http://schemas.openxmlformats.org/drawingml/2006/picture">
                  <pic:nvPicPr>
                    <pic:cNvPr id="0" name="Picture" descr="../figures/bio-p-1.png"/>
                    <pic:cNvPicPr>
                      <a:picLocks noChangeAspect="1" noChangeArrowheads="1"/>
                    </pic:cNvPicPr>
                  </pic:nvPicPr>
                  <pic:blipFill>
                    <a:blip r:embed="rId14"/>
                    <a:stretch>
                      <a:fillRect/>
                    </a:stretch>
                  </pic:blipFill>
                  <pic:spPr bwMode="auto">
                    <a:xfrm>
                      <a:off x="0" y="0"/>
                      <a:ext cx="5504749" cy="3669832"/>
                    </a:xfrm>
                    <a:prstGeom prst="rect">
                      <a:avLst/>
                    </a:prstGeom>
                    <a:noFill/>
                    <a:ln w="9525">
                      <a:noFill/>
                      <a:headEnd/>
                      <a:tailEnd/>
                    </a:ln>
                  </pic:spPr>
                </pic:pic>
              </a:graphicData>
            </a:graphic>
          </wp:inline>
        </w:drawing>
      </w:r>
    </w:p>
    <w:p w14:paraId="01325C3E" w14:textId="77777777" w:rsidR="0020558D" w:rsidRDefault="00251742">
      <w:pPr>
        <w:pStyle w:val="ImageCaption"/>
      </w:pPr>
      <w:r>
        <w:t>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14:paraId="040955B3" w14:textId="77777777" w:rsidR="0020558D" w:rsidRDefault="00251742">
      <w:r>
        <w:br w:type="page"/>
      </w:r>
    </w:p>
    <w:p w14:paraId="752956B8" w14:textId="77777777" w:rsidR="0020558D" w:rsidRDefault="00251742">
      <w:pPr>
        <w:pStyle w:val="CaptionedFigure"/>
      </w:pPr>
      <w:r>
        <w:rPr>
          <w:noProof/>
        </w:rPr>
        <w:lastRenderedPageBreak/>
        <w:drawing>
          <wp:inline distT="0" distB="0" distL="0" distR="0" wp14:anchorId="6A48E627" wp14:editId="09B25D15">
            <wp:extent cx="5504749" cy="3669832"/>
            <wp:effectExtent l="0" t="0" r="0" b="0"/>
            <wp:docPr id="5" name="Picture" descr="Figure 5: test"/>
            <wp:cNvGraphicFramePr/>
            <a:graphic xmlns:a="http://schemas.openxmlformats.org/drawingml/2006/main">
              <a:graphicData uri="http://schemas.openxmlformats.org/drawingml/2006/picture">
                <pic:pic xmlns:pic="http://schemas.openxmlformats.org/drawingml/2006/picture">
                  <pic:nvPicPr>
                    <pic:cNvPr id="0" name="Picture" descr="../figures/juv-con-p-1.png"/>
                    <pic:cNvPicPr>
                      <a:picLocks noChangeAspect="1" noChangeArrowheads="1"/>
                    </pic:cNvPicPr>
                  </pic:nvPicPr>
                  <pic:blipFill>
                    <a:blip r:embed="rId15"/>
                    <a:stretch>
                      <a:fillRect/>
                    </a:stretch>
                  </pic:blipFill>
                  <pic:spPr bwMode="auto">
                    <a:xfrm>
                      <a:off x="0" y="0"/>
                      <a:ext cx="5504749" cy="3669832"/>
                    </a:xfrm>
                    <a:prstGeom prst="rect">
                      <a:avLst/>
                    </a:prstGeom>
                    <a:noFill/>
                    <a:ln w="9525">
                      <a:noFill/>
                      <a:headEnd/>
                      <a:tailEnd/>
                    </a:ln>
                  </pic:spPr>
                </pic:pic>
              </a:graphicData>
            </a:graphic>
          </wp:inline>
        </w:drawing>
      </w:r>
    </w:p>
    <w:p w14:paraId="4DF0BA00" w14:textId="77777777" w:rsidR="0020558D" w:rsidRDefault="00251742">
      <w:pPr>
        <w:pStyle w:val="ImageCaption"/>
      </w:pPr>
      <w:r>
        <w:t>Figure 5: test</w:t>
      </w:r>
    </w:p>
    <w:p w14:paraId="271C74D5" w14:textId="77777777" w:rsidR="0020558D" w:rsidRDefault="00251742">
      <w:r>
        <w:br w:type="page"/>
      </w:r>
    </w:p>
    <w:p w14:paraId="09BAD943" w14:textId="77777777" w:rsidR="0020558D" w:rsidRDefault="00251742">
      <w:pPr>
        <w:pStyle w:val="CaptionedFigure"/>
      </w:pPr>
      <w:r>
        <w:rPr>
          <w:noProof/>
        </w:rPr>
        <w:lastRenderedPageBreak/>
        <w:drawing>
          <wp:inline distT="0" distB="0" distL="0" distR="0" wp14:anchorId="1AA9AC39" wp14:editId="7A40C605">
            <wp:extent cx="5504749" cy="3669832"/>
            <wp:effectExtent l="0" t="0" r="0" b="0"/>
            <wp:docPr id="6" name="Picture" descr="Figure 6: temp"/>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16"/>
                    <a:stretch>
                      <a:fillRect/>
                    </a:stretch>
                  </pic:blipFill>
                  <pic:spPr bwMode="auto">
                    <a:xfrm>
                      <a:off x="0" y="0"/>
                      <a:ext cx="5504749" cy="3669832"/>
                    </a:xfrm>
                    <a:prstGeom prst="rect">
                      <a:avLst/>
                    </a:prstGeom>
                    <a:noFill/>
                    <a:ln w="9525">
                      <a:noFill/>
                      <a:headEnd/>
                      <a:tailEnd/>
                    </a:ln>
                  </pic:spPr>
                </pic:pic>
              </a:graphicData>
            </a:graphic>
          </wp:inline>
        </w:drawing>
      </w:r>
    </w:p>
    <w:p w14:paraId="602D968F" w14:textId="77777777" w:rsidR="0020558D" w:rsidRDefault="00251742">
      <w:pPr>
        <w:pStyle w:val="ImageCaption"/>
      </w:pPr>
      <w:r>
        <w:t>Figure 6: temp</w:t>
      </w:r>
    </w:p>
    <w:p w14:paraId="4FF5E721" w14:textId="77777777" w:rsidR="0020558D" w:rsidRDefault="00251742">
      <w:r>
        <w:br w:type="page"/>
      </w:r>
    </w:p>
    <w:p w14:paraId="27B0CE82" w14:textId="77777777" w:rsidR="0020558D" w:rsidRDefault="00251742">
      <w:pPr>
        <w:pStyle w:val="Heading3"/>
      </w:pPr>
      <w:bookmarkStart w:id="116" w:name="colophon"/>
      <w:r>
        <w:lastRenderedPageBreak/>
        <w:t>Colophon</w:t>
      </w:r>
    </w:p>
    <w:p w14:paraId="44EF0BD2" w14:textId="77777777" w:rsidR="0020558D" w:rsidRDefault="00251742">
      <w:pPr>
        <w:pStyle w:val="FirstParagraph"/>
      </w:pPr>
      <w:r>
        <w:t>This report was generated on 2022-02-01 18:12:29 using the following computational environment and dependencies:</w:t>
      </w:r>
    </w:p>
    <w:p w14:paraId="21A552C7" w14:textId="77777777" w:rsidR="0020558D" w:rsidRDefault="00251742">
      <w:pPr>
        <w:pStyle w:val="SourceCode"/>
      </w:pPr>
      <w:r>
        <w:rPr>
          <w:rStyle w:val="VerbatimChar"/>
        </w:rPr>
        <w:t>#&gt; - Session info ---------------------------------------------------------------</w:t>
      </w:r>
      <w:r>
        <w:br/>
      </w:r>
      <w:r>
        <w:rPr>
          <w:rStyle w:val="VerbatimChar"/>
        </w:rPr>
        <w:t>#&gt;  setting  value</w:t>
      </w:r>
      <w:r>
        <w:br/>
      </w:r>
      <w:r>
        <w:rPr>
          <w:rStyle w:val="VerbatimChar"/>
        </w:rPr>
        <w:t>#&gt;  version  R version 4.1.1 (2021-08-10)</w:t>
      </w:r>
      <w:r>
        <w:br/>
      </w:r>
      <w:r>
        <w:rPr>
          <w:rStyle w:val="VerbatimChar"/>
        </w:rPr>
        <w:t>#&gt;  os       Windows 10 x64 (build 19043)</w:t>
      </w:r>
      <w:r>
        <w:br/>
      </w:r>
      <w:r>
        <w:rPr>
          <w:rStyle w:val="VerbatimChar"/>
        </w:rPr>
        <w:t>#&gt;  system   x86_64, mingw32</w:t>
      </w:r>
      <w:r>
        <w:br/>
      </w:r>
      <w:r>
        <w:rPr>
          <w:rStyle w:val="VerbatimChar"/>
        </w:rPr>
        <w:t>#&gt;  ui       RTerm</w:t>
      </w:r>
      <w:r>
        <w:br/>
      </w:r>
      <w:r>
        <w:rPr>
          <w:rStyle w:val="VerbatimChar"/>
        </w:rPr>
        <w:t>#&gt;  language (EN)</w:t>
      </w:r>
      <w:r>
        <w:br/>
      </w:r>
      <w:r>
        <w:rPr>
          <w:rStyle w:val="VerbatimChar"/>
        </w:rPr>
        <w:t>#&gt;  collate  English_United States.1252</w:t>
      </w:r>
      <w:r>
        <w:br/>
      </w:r>
      <w:r>
        <w:rPr>
          <w:rStyle w:val="VerbatimChar"/>
        </w:rPr>
        <w:t>#&gt;  ctype    English_United States.1252</w:t>
      </w:r>
      <w:r>
        <w:br/>
      </w:r>
      <w:r>
        <w:rPr>
          <w:rStyle w:val="VerbatimChar"/>
        </w:rPr>
        <w:t>#&gt;  tz       America/Denver</w:t>
      </w:r>
      <w:r>
        <w:br/>
      </w:r>
      <w:r>
        <w:rPr>
          <w:rStyle w:val="VerbatimChar"/>
        </w:rPr>
        <w:t>#&gt;  date     2022-02-01</w:t>
      </w:r>
      <w:r>
        <w:br/>
      </w:r>
      <w:r>
        <w:rPr>
          <w:rStyle w:val="VerbatimChar"/>
        </w:rPr>
        <w:t>#&gt;  pandoc   2.14.0.3 @ C:/Program Files/RStudio/bin/pandoc/ (via rmarkdown)</w:t>
      </w:r>
      <w:r>
        <w:br/>
      </w:r>
      <w:r>
        <w:rPr>
          <w:rStyle w:val="VerbatimChar"/>
        </w:rPr>
        <w:t xml:space="preserve">#&gt; </w:t>
      </w:r>
      <w:r>
        <w:br/>
      </w:r>
      <w:r>
        <w:rPr>
          <w:rStyle w:val="VerbatimChar"/>
        </w:rPr>
        <w:t>#&gt; - Packages -------------------------------------------------------------------</w:t>
      </w:r>
      <w:r>
        <w:br/>
      </w:r>
      <w:r>
        <w:rPr>
          <w:rStyle w:val="VerbatimChar"/>
        </w:rPr>
        <w:t>#&gt;  package     * version date (UTC) lib source</w:t>
      </w:r>
      <w:r>
        <w:br/>
      </w:r>
      <w:r>
        <w:rPr>
          <w:rStyle w:val="VerbatimChar"/>
        </w:rPr>
        <w:t>#&gt;  assertthat    0.2.1   2019-03-21 [1] CRAN (R 4.1.1)</w:t>
      </w:r>
      <w:r>
        <w:br/>
      </w:r>
      <w:r>
        <w:rPr>
          <w:rStyle w:val="VerbatimChar"/>
        </w:rPr>
        <w:t>#&gt;  backports     1.4.1   2021-12-13 [1] CRAN (R 4.1.2)</w:t>
      </w:r>
      <w:r>
        <w:br/>
      </w:r>
      <w:r>
        <w:rPr>
          <w:rStyle w:val="VerbatimChar"/>
        </w:rPr>
        <w:t>#&gt;  bit           4.0.4   2020-08-04 [1] CRAN (R 4.1.1)</w:t>
      </w:r>
      <w:r>
        <w:br/>
      </w:r>
      <w:r>
        <w:rPr>
          <w:rStyle w:val="VerbatimChar"/>
        </w:rPr>
        <w:t>#&gt;  bit64         4.0.5   2020-08-30 [1] CRAN (R 4.1.1)</w:t>
      </w:r>
      <w:r>
        <w:br/>
      </w:r>
      <w:r>
        <w:rPr>
          <w:rStyle w:val="VerbatimChar"/>
        </w:rPr>
        <w:lastRenderedPageBreak/>
        <w:t>#&gt;  bookdown      0.24    2021-09-02 [1] CRAN (R 4.1.1)</w:t>
      </w:r>
      <w:r>
        <w:br/>
      </w:r>
      <w:r>
        <w:rPr>
          <w:rStyle w:val="VerbatimChar"/>
        </w:rPr>
        <w:t>#&gt;  broom         0.7.11  2022-01-03 [1] CRAN (R 4.1.2)</w:t>
      </w:r>
      <w:r>
        <w:br/>
      </w:r>
      <w:r>
        <w:rPr>
          <w:rStyle w:val="VerbatimChar"/>
        </w:rPr>
        <w:t>#&gt;  cachem        1.0.6   2021-08-19 [1] CRAN (R 4.1.1)</w:t>
      </w:r>
      <w:r>
        <w:br/>
      </w:r>
      <w:r>
        <w:rPr>
          <w:rStyle w:val="VerbatimChar"/>
        </w:rPr>
        <w:t>#&gt;  callr         3.7.0   2021-04-20 [1] CRAN (R 4.1.1)</w:t>
      </w:r>
      <w:r>
        <w:br/>
      </w:r>
      <w:r>
        <w:rPr>
          <w:rStyle w:val="VerbatimChar"/>
        </w:rPr>
        <w:t>#&gt;  cellranger    1.1.0   2016-07-27 [1] CRAN (R 4.1.1)</w:t>
      </w:r>
      <w:r>
        <w:br/>
      </w:r>
      <w:r>
        <w:rPr>
          <w:rStyle w:val="VerbatimChar"/>
        </w:rPr>
        <w:t>#&gt;  cli           3.1.0   2021-10-27 [1] CRAN (R 4.1.1)</w:t>
      </w:r>
      <w:r>
        <w:br/>
      </w:r>
      <w:r>
        <w:rPr>
          <w:rStyle w:val="VerbatimChar"/>
        </w:rPr>
        <w:t>#&gt;  colorspace    2.0-2   2021-06-24 [1] CRAN (R 4.1.1)</w:t>
      </w:r>
      <w:r>
        <w:br/>
      </w:r>
      <w:r>
        <w:rPr>
          <w:rStyle w:val="VerbatimChar"/>
        </w:rPr>
        <w:t>#&gt;  crayon        1.4.2   2021-10-29 [1] CRAN (R 4.1.1)</w:t>
      </w:r>
      <w:r>
        <w:br/>
      </w:r>
      <w:r>
        <w:rPr>
          <w:rStyle w:val="VerbatimChar"/>
        </w:rPr>
        <w:t>#&gt;  data.table    1.14.2  2021-09-27 [1] CRAN (R 4.1.1)</w:t>
      </w:r>
      <w:r>
        <w:br/>
      </w:r>
      <w:r>
        <w:rPr>
          <w:rStyle w:val="VerbatimChar"/>
        </w:rPr>
        <w:t>#&gt;  DBI           1.1.2   2021-12-20 [1] CRAN (R 4.1.2)</w:t>
      </w:r>
      <w:r>
        <w:br/>
      </w:r>
      <w:r>
        <w:rPr>
          <w:rStyle w:val="VerbatimChar"/>
        </w:rPr>
        <w:t>#&gt;  dbplyr        2.1.1   2021-04-06 [1] CRAN (R 4.1.1)</w:t>
      </w:r>
      <w:r>
        <w:br/>
      </w:r>
      <w:r>
        <w:rPr>
          <w:rStyle w:val="VerbatimChar"/>
        </w:rPr>
        <w:t>#&gt;  desc          1.4.0   2021-09-28 [1] CRAN (R 4.1.1)</w:t>
      </w:r>
      <w:r>
        <w:br/>
      </w:r>
      <w:r>
        <w:rPr>
          <w:rStyle w:val="VerbatimChar"/>
        </w:rPr>
        <w:t>#&gt;  devtools      2.4.2   2021-06-07 [1] CRAN (R 4.1.1)</w:t>
      </w:r>
      <w:r>
        <w:br/>
      </w:r>
      <w:r>
        <w:rPr>
          <w:rStyle w:val="VerbatimChar"/>
        </w:rPr>
        <w:t>#&gt;  digest        0.6.28  2021-09-23 [1] CRAN (R 4.1.1)</w:t>
      </w:r>
      <w:r>
        <w:br/>
      </w:r>
      <w:r>
        <w:rPr>
          <w:rStyle w:val="VerbatimChar"/>
        </w:rPr>
        <w:t>#&gt;  dplyr       * 1.0.7   2021-06-18 [1] CRAN (R 4.1.1)</w:t>
      </w:r>
      <w:r>
        <w:br/>
      </w:r>
      <w:r>
        <w:rPr>
          <w:rStyle w:val="VerbatimChar"/>
        </w:rPr>
        <w:t>#&gt;  ellipsis      0.3.2   2021-04-29 [1] CRAN (R 4.1.1)</w:t>
      </w:r>
      <w:r>
        <w:br/>
      </w:r>
      <w:r>
        <w:rPr>
          <w:rStyle w:val="VerbatimChar"/>
        </w:rPr>
        <w:t>#&gt;  english     * 1.2-6   2021-08-21 [1] CRAN (R 4.1.2)</w:t>
      </w:r>
      <w:r>
        <w:br/>
      </w:r>
      <w:r>
        <w:rPr>
          <w:rStyle w:val="VerbatimChar"/>
        </w:rPr>
        <w:t>#&gt;  evaluate      0.14    2019-05-28 [1] CRAN (R 4.1.1)</w:t>
      </w:r>
      <w:r>
        <w:br/>
      </w:r>
      <w:r>
        <w:rPr>
          <w:rStyle w:val="VerbatimChar"/>
        </w:rPr>
        <w:t>#&gt;  fansi         1.0.2   2022-01-14 [1] CRAN (R 4.1.2)</w:t>
      </w:r>
      <w:r>
        <w:br/>
      </w:r>
      <w:r>
        <w:rPr>
          <w:rStyle w:val="VerbatimChar"/>
        </w:rPr>
        <w:t>#&gt;  farver        2.1.0   2021-02-28 [1] CRAN (R 4.1.1)</w:t>
      </w:r>
      <w:r>
        <w:br/>
      </w:r>
      <w:r>
        <w:rPr>
          <w:rStyle w:val="VerbatimChar"/>
        </w:rPr>
        <w:t>#&gt;  fastmap       1.1.0   2021-01-25 [1] CRAN (R 4.1.1)</w:t>
      </w:r>
      <w:r>
        <w:br/>
      </w:r>
      <w:r>
        <w:rPr>
          <w:rStyle w:val="VerbatimChar"/>
        </w:rPr>
        <w:t>#&gt;  forcats     * 0.5.1   2021-01-27 [1] CRAN (R 4.1.1)</w:t>
      </w:r>
      <w:r>
        <w:br/>
      </w:r>
      <w:r>
        <w:rPr>
          <w:rStyle w:val="VerbatimChar"/>
        </w:rPr>
        <w:t>#&gt;  fs            1.5.0   2020-07-31 [1] CRAN (R 4.1.1)</w:t>
      </w:r>
      <w:r>
        <w:br/>
      </w:r>
      <w:r>
        <w:rPr>
          <w:rStyle w:val="VerbatimChar"/>
        </w:rPr>
        <w:t>#&gt;  FSA         * 0.9.1   2021-07-17 [1] CRAN (R 4.1.2)</w:t>
      </w:r>
      <w:r>
        <w:br/>
      </w:r>
      <w:r>
        <w:rPr>
          <w:rStyle w:val="VerbatimChar"/>
        </w:rPr>
        <w:t>#&gt;  generics      0.1.1   2021-10-25 [1] CRAN (R 4.1.1)</w:t>
      </w:r>
      <w:r>
        <w:br/>
      </w:r>
      <w:r>
        <w:rPr>
          <w:rStyle w:val="VerbatimChar"/>
        </w:rPr>
        <w:lastRenderedPageBreak/>
        <w:t>#&gt;  ggplot2     * 3.3.5   2021-06-25 [1] CRAN (R 4.1.1)</w:t>
      </w:r>
      <w:r>
        <w:br/>
      </w:r>
      <w:r>
        <w:rPr>
          <w:rStyle w:val="VerbatimChar"/>
        </w:rPr>
        <w:t>#&gt;  glue          1.4.2   2020-08-27 [1] CRAN (R 4.1.1)</w:t>
      </w:r>
      <w:r>
        <w:br/>
      </w:r>
      <w:r>
        <w:rPr>
          <w:rStyle w:val="VerbatimChar"/>
        </w:rPr>
        <w:t>#&gt;  gridExtra   * 2.3     2017-09-09 [1] CRAN (R 4.1.2)</w:t>
      </w:r>
      <w:r>
        <w:br/>
      </w:r>
      <w:r>
        <w:rPr>
          <w:rStyle w:val="VerbatimChar"/>
        </w:rPr>
        <w:t>#&gt;  gtable        0.3.0   2019-03-25 [1] CRAN (R 4.1.1)</w:t>
      </w:r>
      <w:r>
        <w:br/>
      </w:r>
      <w:r>
        <w:rPr>
          <w:rStyle w:val="VerbatimChar"/>
        </w:rPr>
        <w:t>#&gt;  haven         2.4.3   2021-08-04 [1] CRAN (R 4.1.1)</w:t>
      </w:r>
      <w:r>
        <w:br/>
      </w:r>
      <w:r>
        <w:rPr>
          <w:rStyle w:val="VerbatimChar"/>
        </w:rPr>
        <w:t>#&gt;  here        * 1.0.1   2020-12-13 [1] CRAN (R 4.1.1)</w:t>
      </w:r>
      <w:r>
        <w:br/>
      </w:r>
      <w:r>
        <w:rPr>
          <w:rStyle w:val="VerbatimChar"/>
        </w:rPr>
        <w:t>#&gt;  highr         0.9     2021-04-16 [1] CRAN (R 4.1.1)</w:t>
      </w:r>
      <w:r>
        <w:br/>
      </w:r>
      <w:r>
        <w:rPr>
          <w:rStyle w:val="VerbatimChar"/>
        </w:rPr>
        <w:t>#&gt;  hms           1.1.1   2021-09-26 [1] CRAN (R 4.1.1)</w:t>
      </w:r>
      <w:r>
        <w:br/>
      </w:r>
      <w:r>
        <w:rPr>
          <w:rStyle w:val="VerbatimChar"/>
        </w:rPr>
        <w:t>#&gt;  htmltools     0.5.2   2021-08-25 [1] CRAN (R 4.1.1)</w:t>
      </w:r>
      <w:r>
        <w:br/>
      </w:r>
      <w:r>
        <w:rPr>
          <w:rStyle w:val="VerbatimChar"/>
        </w:rPr>
        <w:t>#&gt;  httr          1.4.2   2020-07-20 [1] CRAN (R 4.1.1)</w:t>
      </w:r>
      <w:r>
        <w:br/>
      </w:r>
      <w:r>
        <w:rPr>
          <w:rStyle w:val="VerbatimChar"/>
        </w:rPr>
        <w:t>#&gt;  janitor     * 2.1.0   2021-01-05 [1] CRAN (R 4.1.1)</w:t>
      </w:r>
      <w:r>
        <w:br/>
      </w:r>
      <w:r>
        <w:rPr>
          <w:rStyle w:val="VerbatimChar"/>
        </w:rPr>
        <w:t>#&gt;  jsonlite      1.7.3   2022-01-17 [1] CRAN (R 4.1.2)</w:t>
      </w:r>
      <w:r>
        <w:br/>
      </w:r>
      <w:r>
        <w:rPr>
          <w:rStyle w:val="VerbatimChar"/>
        </w:rPr>
        <w:t>#&gt;  kableExtra  * 1.3.4   2021-02-20 [1] CRAN (R 4.1.1)</w:t>
      </w:r>
      <w:r>
        <w:br/>
      </w:r>
      <w:r>
        <w:rPr>
          <w:rStyle w:val="VerbatimChar"/>
        </w:rPr>
        <w:t>#&gt;  knitr         1.37    2021-12-16 [1] CRAN (R 4.1.2)</w:t>
      </w:r>
      <w:r>
        <w:br/>
      </w:r>
      <w:r>
        <w:rPr>
          <w:rStyle w:val="VerbatimChar"/>
        </w:rPr>
        <w:t>#&gt;  labeling      0.4.2   2020-10-20 [1] CRAN (R 4.1.1)</w:t>
      </w:r>
      <w:r>
        <w:br/>
      </w:r>
      <w:r>
        <w:rPr>
          <w:rStyle w:val="VerbatimChar"/>
        </w:rPr>
        <w:t>#&gt;  lattice       0.20-44 2021-05-02 [2] CRAN (R 4.1.1)</w:t>
      </w:r>
      <w:r>
        <w:br/>
      </w:r>
      <w:r>
        <w:rPr>
          <w:rStyle w:val="VerbatimChar"/>
        </w:rPr>
        <w:t>#&gt;  lemon       * 0.4.5   2020-06-08 [1] CRAN (R 4.1.2)</w:t>
      </w:r>
      <w:r>
        <w:br/>
      </w:r>
      <w:r>
        <w:rPr>
          <w:rStyle w:val="VerbatimChar"/>
        </w:rPr>
        <w:t>#&gt;  lifecycle     1.0.1   2021-09-24 [1] CRAN (R 4.1.1)</w:t>
      </w:r>
      <w:r>
        <w:br/>
      </w:r>
      <w:r>
        <w:rPr>
          <w:rStyle w:val="VerbatimChar"/>
        </w:rPr>
        <w:t>#&gt;  lubridate   * 1.8.0   2021-10-07 [1] CRAN (R 4.1.1)</w:t>
      </w:r>
      <w:r>
        <w:br/>
      </w:r>
      <w:r>
        <w:rPr>
          <w:rStyle w:val="VerbatimChar"/>
        </w:rPr>
        <w:t>#&gt;  magrittr    * 2.0.1   2020-11-17 [1] CRAN (R 4.1.1)</w:t>
      </w:r>
      <w:r>
        <w:br/>
      </w:r>
      <w:r>
        <w:rPr>
          <w:rStyle w:val="VerbatimChar"/>
        </w:rPr>
        <w:t>#&gt;  memoise       2.0.1   2021-11-26 [1] CRAN (R 4.1.2)</w:t>
      </w:r>
      <w:r>
        <w:br/>
      </w:r>
      <w:r>
        <w:rPr>
          <w:rStyle w:val="VerbatimChar"/>
        </w:rPr>
        <w:t>#&gt;  modelr        0.1.8   2020-05-19 [1] CRAN (R 4.1.1)</w:t>
      </w:r>
      <w:r>
        <w:br/>
      </w:r>
      <w:r>
        <w:rPr>
          <w:rStyle w:val="VerbatimChar"/>
        </w:rPr>
        <w:t>#&gt;  munsell       0.5.0   2018-06-12 [1] CRAN (R 4.1.1)</w:t>
      </w:r>
      <w:r>
        <w:br/>
      </w:r>
      <w:r>
        <w:rPr>
          <w:rStyle w:val="VerbatimChar"/>
        </w:rPr>
        <w:t>#&gt;  pillar        1.6.5   2022-01-25 [1] CRAN (R 4.1.2)</w:t>
      </w:r>
      <w:r>
        <w:br/>
      </w:r>
      <w:r>
        <w:rPr>
          <w:rStyle w:val="VerbatimChar"/>
        </w:rPr>
        <w:t>#&gt;  pkgbuild      1.3.1   2021-12-20 [1] CRAN (R 4.1.2)</w:t>
      </w:r>
      <w:r>
        <w:br/>
      </w:r>
      <w:r>
        <w:rPr>
          <w:rStyle w:val="VerbatimChar"/>
        </w:rPr>
        <w:lastRenderedPageBreak/>
        <w:t>#&gt;  pkgconfig     2.0.3   2019-09-22 [1] CRAN (R 4.1.1)</w:t>
      </w:r>
      <w:r>
        <w:br/>
      </w:r>
      <w:r>
        <w:rPr>
          <w:rStyle w:val="VerbatimChar"/>
        </w:rPr>
        <w:t>#&gt;  pkgload       1.2.4   2021-11-30 [1] CRAN (R 4.1.2)</w:t>
      </w:r>
      <w:r>
        <w:br/>
      </w:r>
      <w:r>
        <w:rPr>
          <w:rStyle w:val="VerbatimChar"/>
        </w:rPr>
        <w:t>#&gt;  plyr          1.8.6   2020-03-03 [1] CRAN (R 4.1.1)</w:t>
      </w:r>
      <w:r>
        <w:br/>
      </w:r>
      <w:r>
        <w:rPr>
          <w:rStyle w:val="VerbatimChar"/>
        </w:rPr>
        <w:t>#&gt;  prettyunits   1.1.1   2020-01-24 [1] CRAN (R 4.1.1)</w:t>
      </w:r>
      <w:r>
        <w:br/>
      </w:r>
      <w:r>
        <w:rPr>
          <w:rStyle w:val="VerbatimChar"/>
        </w:rPr>
        <w:t>#&gt;  processx      3.5.2   2021-04-30 [1] CRAN (R 4.1.1)</w:t>
      </w:r>
      <w:r>
        <w:br/>
      </w:r>
      <w:r>
        <w:rPr>
          <w:rStyle w:val="VerbatimChar"/>
        </w:rPr>
        <w:t>#&gt;  ps            1.6.0   2021-02-28 [1] CRAN (R 4.1.1)</w:t>
      </w:r>
      <w:r>
        <w:br/>
      </w:r>
      <w:r>
        <w:rPr>
          <w:rStyle w:val="VerbatimChar"/>
        </w:rPr>
        <w:t>#&gt;  purrr       * 0.3.4   2020-04-17 [1] CRAN (R 4.1.1)</w:t>
      </w:r>
      <w:r>
        <w:br/>
      </w:r>
      <w:r>
        <w:rPr>
          <w:rStyle w:val="VerbatimChar"/>
        </w:rPr>
        <w:t>#&gt;  R6            2.5.1   2021-08-19 [1] CRAN (R 4.1.1)</w:t>
      </w:r>
      <w:r>
        <w:br/>
      </w:r>
      <w:r>
        <w:rPr>
          <w:rStyle w:val="VerbatimChar"/>
        </w:rPr>
        <w:t>#&gt;  Rcpp          1.0.7   2021-07-07 [1] CRAN (R 4.1.1)</w:t>
      </w:r>
      <w:r>
        <w:br/>
      </w:r>
      <w:r>
        <w:rPr>
          <w:rStyle w:val="VerbatimChar"/>
        </w:rPr>
        <w:t>#&gt;  readr       * 2.1.1   2021-11-30 [1] CRAN (R 4.1.2)</w:t>
      </w:r>
      <w:r>
        <w:br/>
      </w:r>
      <w:r>
        <w:rPr>
          <w:rStyle w:val="VerbatimChar"/>
        </w:rPr>
        <w:t>#&gt;  readxl        1.3.1   2019-03-13 [1] CRAN (R 4.1.1)</w:t>
      </w:r>
      <w:r>
        <w:br/>
      </w:r>
      <w:r>
        <w:rPr>
          <w:rStyle w:val="VerbatimChar"/>
        </w:rPr>
        <w:t>#&gt;  remotes       2.4.2   2021-11-30 [1] CRAN (R 4.1.2)</w:t>
      </w:r>
      <w:r>
        <w:br/>
      </w:r>
      <w:r>
        <w:rPr>
          <w:rStyle w:val="VerbatimChar"/>
        </w:rPr>
        <w:t>#&gt;  reprex        2.0.1   2021-08-05 [1] CRAN (R 4.1.1)</w:t>
      </w:r>
      <w:r>
        <w:br/>
      </w:r>
      <w:r>
        <w:rPr>
          <w:rStyle w:val="VerbatimChar"/>
        </w:rPr>
        <w:t>#&gt;  rlang         0.4.12  2021-10-18 [1] CRAN (R 4.1.1)</w:t>
      </w:r>
      <w:r>
        <w:br/>
      </w:r>
      <w:r>
        <w:rPr>
          <w:rStyle w:val="VerbatimChar"/>
        </w:rPr>
        <w:t>#&gt;  rmarkdown     2.11    2021-09-14 [1] CRAN (R 4.1.1)</w:t>
      </w:r>
      <w:r>
        <w:br/>
      </w:r>
      <w:r>
        <w:rPr>
          <w:rStyle w:val="VerbatimChar"/>
        </w:rPr>
        <w:t>#&gt;  rprojroot     2.0.2   2020-11-15 [1] CRAN (R 4.1.1)</w:t>
      </w:r>
      <w:r>
        <w:br/>
      </w:r>
      <w:r>
        <w:rPr>
          <w:rStyle w:val="VerbatimChar"/>
        </w:rPr>
        <w:t>#&gt;  rstudioapi    0.13    2020-11-12 [1] CRAN (R 4.1.1)</w:t>
      </w:r>
      <w:r>
        <w:br/>
      </w:r>
      <w:r>
        <w:rPr>
          <w:rStyle w:val="VerbatimChar"/>
        </w:rPr>
        <w:t>#&gt;  rvest         1.0.2   2021-10-16 [1] CRAN (R 4.1.1)</w:t>
      </w:r>
      <w:r>
        <w:br/>
      </w:r>
      <w:r>
        <w:rPr>
          <w:rStyle w:val="VerbatimChar"/>
        </w:rPr>
        <w:t>#&gt;  scales        1.1.1   2020-05-11 [1] CRAN (R 4.1.1)</w:t>
      </w:r>
      <w:r>
        <w:br/>
      </w:r>
      <w:r>
        <w:rPr>
          <w:rStyle w:val="VerbatimChar"/>
        </w:rPr>
        <w:t>#&gt;  sessioninfo   1.2.2   2021-12-06 [1] CRAN (R 4.1.2)</w:t>
      </w:r>
      <w:r>
        <w:br/>
      </w:r>
      <w:r>
        <w:rPr>
          <w:rStyle w:val="VerbatimChar"/>
        </w:rPr>
        <w:t>#&gt;  snakecase     0.11.0  2019-05-25 [1] CRAN (R 4.1.1)</w:t>
      </w:r>
      <w:r>
        <w:br/>
      </w:r>
      <w:r>
        <w:rPr>
          <w:rStyle w:val="VerbatimChar"/>
        </w:rPr>
        <w:t>#&gt;  stringi       1.7.6   2021-11-29 [1] CRAN (R 4.1.2)</w:t>
      </w:r>
      <w:r>
        <w:br/>
      </w:r>
      <w:r>
        <w:rPr>
          <w:rStyle w:val="VerbatimChar"/>
        </w:rPr>
        <w:t>#&gt;  stringr     * 1.4.0   2019-02-10 [1] CRAN (R 4.1.1)</w:t>
      </w:r>
      <w:r>
        <w:br/>
      </w:r>
      <w:r>
        <w:rPr>
          <w:rStyle w:val="VerbatimChar"/>
        </w:rPr>
        <w:t>#&gt;  svglite       2.0.0   2021-02-20 [1] CRAN (R 4.1.1)</w:t>
      </w:r>
      <w:r>
        <w:br/>
      </w:r>
      <w:r>
        <w:rPr>
          <w:rStyle w:val="VerbatimChar"/>
        </w:rPr>
        <w:t>#&gt;  systemfonts   1.0.3   2021-10-13 [1] CRAN (R 4.1.1)</w:t>
      </w:r>
      <w:r>
        <w:br/>
      </w:r>
      <w:r>
        <w:rPr>
          <w:rStyle w:val="VerbatimChar"/>
        </w:rPr>
        <w:lastRenderedPageBreak/>
        <w:t>#&gt;  testthat      3.1.0   2021-10-04 [1] CRAN (R 4.1.1)</w:t>
      </w:r>
      <w:r>
        <w:br/>
      </w:r>
      <w:r>
        <w:rPr>
          <w:rStyle w:val="VerbatimChar"/>
        </w:rPr>
        <w:t>#&gt;  tibble      * 3.1.6   2021-11-07 [1] CRAN (R 4.1.2)</w:t>
      </w:r>
      <w:r>
        <w:br/>
      </w:r>
      <w:r>
        <w:rPr>
          <w:rStyle w:val="VerbatimChar"/>
        </w:rPr>
        <w:t>#&gt;  tidyr       * 1.1.4   2021-09-27 [1] CRAN (R 4.1.1)</w:t>
      </w:r>
      <w:r>
        <w:br/>
      </w:r>
      <w:r>
        <w:rPr>
          <w:rStyle w:val="VerbatimChar"/>
        </w:rPr>
        <w:t>#&gt;  tidyselect    1.1.1   2021-04-30 [1] CRAN (R 4.1.1)</w:t>
      </w:r>
      <w:r>
        <w:br/>
      </w:r>
      <w:r>
        <w:rPr>
          <w:rStyle w:val="VerbatimChar"/>
        </w:rPr>
        <w:t>#&gt;  tidytable   * 0.6.5   2021-09-03 [1] CRAN (R 4.1.1)</w:t>
      </w:r>
      <w:r>
        <w:br/>
      </w:r>
      <w:r>
        <w:rPr>
          <w:rStyle w:val="VerbatimChar"/>
        </w:rPr>
        <w:t>#&gt;  tidyverse   * 1.3.1   2021-04-15 [1] CRAN (R 4.1.1)</w:t>
      </w:r>
      <w:r>
        <w:br/>
      </w:r>
      <w:r>
        <w:rPr>
          <w:rStyle w:val="VerbatimChar"/>
        </w:rPr>
        <w:t>#&gt;  tzdb          0.2.0   2021-10-27 [1] CRAN (R 4.1.1)</w:t>
      </w:r>
      <w:r>
        <w:br/>
      </w:r>
      <w:r>
        <w:rPr>
          <w:rStyle w:val="VerbatimChar"/>
        </w:rPr>
        <w:t>#&gt;  usethis       2.1.3   2021-10-27 [1] CRAN (R 4.1.1)</w:t>
      </w:r>
      <w:r>
        <w:br/>
      </w:r>
      <w:r>
        <w:rPr>
          <w:rStyle w:val="VerbatimChar"/>
        </w:rPr>
        <w:t>#&gt;  utf8          1.2.2   2021-07-24 [1] CRAN (R 4.1.1)</w:t>
      </w:r>
      <w:r>
        <w:br/>
      </w:r>
      <w:r>
        <w:rPr>
          <w:rStyle w:val="VerbatimChar"/>
        </w:rPr>
        <w:t>#&gt;  vctrs         0.3.8   2021-04-29 [1] CRAN (R 4.1.1)</w:t>
      </w:r>
      <w:r>
        <w:br/>
      </w:r>
      <w:r>
        <w:rPr>
          <w:rStyle w:val="VerbatimChar"/>
        </w:rPr>
        <w:t>#&gt;  viridisLite   0.4.0   2021-04-13 [1] CRAN (R 4.1.1)</w:t>
      </w:r>
      <w:r>
        <w:br/>
      </w:r>
      <w:r>
        <w:rPr>
          <w:rStyle w:val="VerbatimChar"/>
        </w:rPr>
        <w:t>#&gt;  vroom         1.5.7   2021-11-30 [1] CRAN (R 4.1.2)</w:t>
      </w:r>
      <w:r>
        <w:br/>
      </w:r>
      <w:r>
        <w:rPr>
          <w:rStyle w:val="VerbatimChar"/>
        </w:rPr>
        <w:t>#&gt;  webshot       0.5.2   2019-11-22 [1] CRAN (R 4.1.1)</w:t>
      </w:r>
      <w:r>
        <w:br/>
      </w:r>
      <w:r>
        <w:rPr>
          <w:rStyle w:val="VerbatimChar"/>
        </w:rPr>
        <w:t>#&gt;  withr         2.4.3   2021-11-30 [1] CRAN (R 4.1.2)</w:t>
      </w:r>
      <w:r>
        <w:br/>
      </w:r>
      <w:r>
        <w:rPr>
          <w:rStyle w:val="VerbatimChar"/>
        </w:rPr>
        <w:t>#&gt;  xfun          0.27    2021-10-18 [1] CRAN (R 4.1.1)</w:t>
      </w:r>
      <w:r>
        <w:br/>
      </w:r>
      <w:r>
        <w:rPr>
          <w:rStyle w:val="VerbatimChar"/>
        </w:rPr>
        <w:t>#&gt;  xml2          1.3.3   2021-11-30 [1] CRAN (R 4.1.2)</w:t>
      </w:r>
      <w:r>
        <w:br/>
      </w:r>
      <w:r>
        <w:rPr>
          <w:rStyle w:val="VerbatimChar"/>
        </w:rPr>
        <w:t>#&gt;  yaml          2.2.1   2020-02-01 [1] CRAN (R 4.1.1)</w:t>
      </w:r>
      <w:r>
        <w:br/>
      </w:r>
      <w:r>
        <w:rPr>
          <w:rStyle w:val="VerbatimChar"/>
        </w:rPr>
        <w:t xml:space="preserve">#&gt; </w:t>
      </w:r>
      <w:r>
        <w:br/>
      </w:r>
      <w:r>
        <w:rPr>
          <w:rStyle w:val="VerbatimChar"/>
        </w:rPr>
        <w:t>#&gt;  [1] C:/Users/mikea/Documents/R/win-library/4.1</w:t>
      </w:r>
      <w:r>
        <w:br/>
      </w:r>
      <w:r>
        <w:rPr>
          <w:rStyle w:val="VerbatimChar"/>
        </w:rPr>
        <w:t>#&gt;  [2] C:/Program Files/R/R-4.1.1/library</w:t>
      </w:r>
      <w:r>
        <w:br/>
      </w:r>
      <w:r>
        <w:rPr>
          <w:rStyle w:val="VerbatimChar"/>
        </w:rPr>
        <w:t xml:space="preserve">#&gt; </w:t>
      </w:r>
      <w:r>
        <w:br/>
      </w:r>
      <w:r>
        <w:rPr>
          <w:rStyle w:val="VerbatimChar"/>
        </w:rPr>
        <w:t>#&gt; ------------------------------------------------------------------------------</w:t>
      </w:r>
    </w:p>
    <w:p w14:paraId="5E656DD0" w14:textId="77777777" w:rsidR="0020558D" w:rsidRDefault="00251742">
      <w:r>
        <w:br w:type="page"/>
      </w:r>
    </w:p>
    <w:p w14:paraId="7432B660" w14:textId="77777777" w:rsidR="0020558D" w:rsidRDefault="00251742">
      <w:pPr>
        <w:pStyle w:val="FirstParagraph"/>
      </w:pPr>
      <w:r>
        <w:lastRenderedPageBreak/>
        <w:t>The current Git commit details are:</w:t>
      </w:r>
    </w:p>
    <w:p w14:paraId="588B7DB4" w14:textId="77777777" w:rsidR="0020558D" w:rsidRDefault="00251742">
      <w:pPr>
        <w:pStyle w:val="SourceCode"/>
      </w:pPr>
      <w:r>
        <w:rPr>
          <w:rStyle w:val="VerbatimChar"/>
        </w:rPr>
        <w:t>#&gt; Local:    main C:/Git/DeadwaterPaper</w:t>
      </w:r>
      <w:r>
        <w:br/>
      </w:r>
      <w:r>
        <w:rPr>
          <w:rStyle w:val="VerbatimChar"/>
        </w:rPr>
        <w:t>#&gt; Remote:   main @ origin (https://github.com/mackerman44/DeadwaterPaper.git)</w:t>
      </w:r>
      <w:r>
        <w:br/>
      </w:r>
      <w:r>
        <w:rPr>
          <w:rStyle w:val="VerbatimChar"/>
        </w:rPr>
        <w:t>#&gt; Head:     [973e67b] 2022-02-02: discussion edits</w:t>
      </w:r>
      <w:bookmarkEnd w:id="115"/>
      <w:bookmarkEnd w:id="116"/>
    </w:p>
    <w:sectPr w:rsidR="0020558D" w:rsidSect="009029C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F32B9" w14:textId="77777777" w:rsidR="00553DCD" w:rsidRDefault="00553DCD">
      <w:pPr>
        <w:spacing w:after="0" w:line="240" w:lineRule="auto"/>
      </w:pPr>
      <w:r>
        <w:separator/>
      </w:r>
    </w:p>
  </w:endnote>
  <w:endnote w:type="continuationSeparator" w:id="0">
    <w:p w14:paraId="6022F542" w14:textId="77777777" w:rsidR="00553DCD" w:rsidRDefault="00553D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122DF" w14:textId="77777777" w:rsidR="00553DCD" w:rsidRDefault="00553DCD">
      <w:r>
        <w:separator/>
      </w:r>
    </w:p>
  </w:footnote>
  <w:footnote w:type="continuationSeparator" w:id="0">
    <w:p w14:paraId="0BB757E5" w14:textId="77777777" w:rsidR="00553DCD" w:rsidRDefault="00553D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3E483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C830562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e Ackerman">
    <w15:presenceInfo w15:providerId="None" w15:userId="Mike Acker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558D"/>
    <w:rsid w:val="000A0A19"/>
    <w:rsid w:val="000C5505"/>
    <w:rsid w:val="00147B3B"/>
    <w:rsid w:val="001578FE"/>
    <w:rsid w:val="0020558D"/>
    <w:rsid w:val="00251742"/>
    <w:rsid w:val="00335B52"/>
    <w:rsid w:val="00502B65"/>
    <w:rsid w:val="00553DCD"/>
    <w:rsid w:val="0066426B"/>
    <w:rsid w:val="00772C9C"/>
    <w:rsid w:val="00920066"/>
    <w:rsid w:val="009D2D46"/>
    <w:rsid w:val="00B06643"/>
    <w:rsid w:val="00B343FE"/>
    <w:rsid w:val="00BB620C"/>
    <w:rsid w:val="00F20903"/>
    <w:rsid w:val="00F7155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8F324"/>
  <w15:docId w15:val="{F0D48638-DFB7-4D0D-8E57-91C4087E5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805FDB"/>
    <w:pPr>
      <w:keepNext/>
      <w:keepLines/>
      <w:spacing w:before="480" w:after="0"/>
      <w:outlineLvl w:val="0"/>
    </w:pPr>
    <w:rPr>
      <w:rFonts w:eastAsiaTheme="majorEastAsia" w:cstheme="majorBidi"/>
      <w:b/>
      <w:bCs/>
      <w:cap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 w:type="paragraph" w:styleId="Revision">
    <w:name w:val="Revision"/>
    <w:hidden/>
    <w:semiHidden/>
    <w:rsid w:val="009D2D46"/>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ackerman@mthoodenvironmental.com" TargetMode="External"/><Relationship Id="rId13" Type="http://schemas.openxmlformats.org/officeDocument/2006/relationships/image" Target="media/image3.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mailto:mike.ackerman@mthoodenvironmental.com"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ptagis.org/"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udubon.org/important-bird-areas/deadwater-slough"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55</Pages>
  <Words>10420</Words>
  <Characters>59400</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Northern Pikeminnow Abundance in Deadwater Slough, Salmon River, Idaho and Potential Impacts to Local Chinook Salmon Populations</vt:lpstr>
    </vt:vector>
  </TitlesOfParts>
  <Company/>
  <LinksUpToDate>false</LinksUpToDate>
  <CharactersWithSpaces>69681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cp:lastModifiedBy>Mike Ackerman</cp:lastModifiedBy>
  <cp:revision>3</cp:revision>
  <dcterms:created xsi:type="dcterms:W3CDTF">2022-02-02T01:13:00Z</dcterms:created>
  <dcterms:modified xsi:type="dcterms:W3CDTF">2022-02-02T03:23:00Z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